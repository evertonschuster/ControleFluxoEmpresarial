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2F4F44" w14:textId="333177DD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  <w:bookmarkStart w:id="0" w:name="_Hlk37432620"/>
      <w:bookmarkEnd w:id="0"/>
      <w:r w:rsidRPr="00820FF5">
        <w:rPr>
          <w:rFonts w:cs="Arial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6C65055F" wp14:editId="5022CEE7">
            <wp:simplePos x="0" y="0"/>
            <wp:positionH relativeFrom="column">
              <wp:posOffset>-1035786</wp:posOffset>
            </wp:positionH>
            <wp:positionV relativeFrom="paragraph">
              <wp:posOffset>148</wp:posOffset>
            </wp:positionV>
            <wp:extent cx="1144270" cy="1155065"/>
            <wp:effectExtent l="0" t="0" r="0" b="6985"/>
            <wp:wrapSquare wrapText="bothSides"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7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2833A" w14:textId="68794B57" w:rsidR="005C233B" w:rsidRPr="00333BB5" w:rsidRDefault="005C233B" w:rsidP="00333BB5">
      <w:pPr>
        <w:jc w:val="center"/>
        <w:rPr>
          <w:b/>
          <w:bCs/>
          <w:rPrChange w:id="1" w:author="everton schuster" w:date="2020-11-26T22:55:00Z">
            <w:rPr/>
          </w:rPrChange>
        </w:rPr>
        <w:pPrChange w:id="2" w:author="everton schuster" w:date="2020-11-26T22:55:00Z">
          <w:pPr>
            <w:suppressAutoHyphens/>
            <w:spacing w:after="0" w:line="360" w:lineRule="auto"/>
            <w:ind w:leftChars="-1" w:hangingChars="1" w:hanging="2"/>
            <w:contextualSpacing/>
            <w:jc w:val="center"/>
            <w:textDirection w:val="btLr"/>
            <w:textAlignment w:val="top"/>
            <w:outlineLvl w:val="0"/>
          </w:pPr>
        </w:pPrChange>
      </w:pPr>
      <w:r w:rsidRPr="00333BB5" w:rsidDel="FFFFFFFF">
        <w:rPr>
          <w:b/>
          <w:bCs/>
          <w:rPrChange w:id="3" w:author="everton schuster" w:date="2020-11-26T22:55:00Z">
            <w:rPr/>
          </w:rPrChange>
        </w:rPr>
        <w:t>CENTRO UNIVERSITÁRIO</w:t>
      </w:r>
      <w:r w:rsidR="00A6366B" w:rsidRPr="00333BB5">
        <w:rPr>
          <w:b/>
          <w:bCs/>
          <w:rPrChange w:id="4" w:author="everton schuster" w:date="2020-11-26T22:55:00Z">
            <w:rPr/>
          </w:rPrChange>
        </w:rPr>
        <w:t xml:space="preserve"> </w:t>
      </w:r>
      <w:r w:rsidRPr="00333BB5" w:rsidDel="FFFFFFFF">
        <w:rPr>
          <w:b/>
          <w:bCs/>
          <w:rPrChange w:id="5" w:author="everton schuster" w:date="2020-11-26T22:55:00Z">
            <w:rPr/>
          </w:rPrChange>
        </w:rPr>
        <w:t>DINÂMICA DAS CATARATAS</w:t>
      </w:r>
    </w:p>
    <w:p w14:paraId="7A710762" w14:textId="77777777" w:rsidR="005C233B" w:rsidRPr="00333BB5" w:rsidRDefault="005C233B" w:rsidP="00333BB5">
      <w:pPr>
        <w:rPr>
          <w:sz w:val="12"/>
          <w:szCs w:val="12"/>
          <w:rPrChange w:id="6" w:author="everton schuster" w:date="2020-11-26T22:55:00Z">
            <w:rPr/>
          </w:rPrChange>
        </w:rPr>
        <w:pPrChange w:id="7" w:author="everton schuster" w:date="2020-11-26T22:55:00Z">
          <w:pPr>
            <w:suppressAutoHyphens/>
            <w:spacing w:after="0" w:line="360" w:lineRule="auto"/>
            <w:ind w:leftChars="-1" w:hangingChars="1" w:hanging="2"/>
            <w:contextualSpacing/>
            <w:jc w:val="center"/>
            <w:textDirection w:val="btLr"/>
            <w:textAlignment w:val="top"/>
            <w:outlineLvl w:val="0"/>
          </w:pPr>
        </w:pPrChange>
      </w:pPr>
      <w:r w:rsidRPr="00333BB5" w:rsidDel="FFFFFFFF">
        <w:rPr>
          <w:sz w:val="12"/>
          <w:szCs w:val="12"/>
          <w:rPrChange w:id="8" w:author="everton schuster" w:date="2020-11-26T22:55:00Z">
            <w:rPr/>
          </w:rPrChange>
        </w:rPr>
        <w:t>MISSÃO: FORMAR PROFISSIONAIS CAPACITADOS, SOCIALMENTE RESPONSÁVEIS E APTOS A PROMOVEREM AS TRANSFORMAÇÕES FUTURAS</w:t>
      </w:r>
    </w:p>
    <w:p w14:paraId="5D352719" w14:textId="77777777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5B29C485" w14:textId="32CB0FFF" w:rsidR="005C233B" w:rsidRPr="00820FF5" w:rsidRDefault="005C233B" w:rsidP="008256BD">
      <w:pPr>
        <w:pStyle w:val="Cabealho"/>
        <w:spacing w:line="360" w:lineRule="auto"/>
        <w:contextualSpacing/>
        <w:jc w:val="center"/>
        <w:rPr>
          <w:rFonts w:cs="Arial"/>
          <w:szCs w:val="24"/>
        </w:rPr>
      </w:pPr>
    </w:p>
    <w:p w14:paraId="33C242B2" w14:textId="2D9E6F26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321AC4F2" w14:textId="21640747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577E6D8" w14:textId="33DF9ADA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24446162" w14:textId="6E58AB50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687A0B7C" w14:textId="2D17815E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79CACD82" w14:textId="743AF6AD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5162DD5" w14:textId="0EE8F5E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A2EA198" w14:textId="17EC1C7A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  <w:r w:rsidRPr="00820FF5">
        <w:rPr>
          <w:rFonts w:cs="Arial"/>
          <w:szCs w:val="24"/>
        </w:rPr>
        <w:t>DOCUMENTO DE VISÂO ELETR</w:t>
      </w:r>
      <w:r w:rsidR="000B3370" w:rsidRPr="00820FF5">
        <w:rPr>
          <w:rFonts w:cs="Arial"/>
          <w:szCs w:val="24"/>
        </w:rPr>
        <w:t>Ô</w:t>
      </w:r>
      <w:r w:rsidRPr="00820FF5">
        <w:rPr>
          <w:rFonts w:cs="Arial"/>
          <w:szCs w:val="24"/>
        </w:rPr>
        <w:t>NICA FLAY BACK</w:t>
      </w:r>
    </w:p>
    <w:p w14:paraId="5A1E059B" w14:textId="4CC9E5E5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7885732E" w14:textId="32A0A89E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58718772" w14:textId="1665F64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60A60823" w14:textId="5C931AB4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2744C20" w14:textId="4AB13852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6548BE6D" w14:textId="77777777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98E8524" w14:textId="0B96806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27C8F6D1" w14:textId="0C889E0A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  <w:r w:rsidRPr="00820FF5">
        <w:rPr>
          <w:rFonts w:cs="Arial"/>
          <w:szCs w:val="24"/>
        </w:rPr>
        <w:t>EVERTON WILLIAM THOELE SCHUSTER</w:t>
      </w:r>
    </w:p>
    <w:p w14:paraId="2889C938" w14:textId="48F9352C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B79ABEF" w14:textId="25C5A63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2A86AD9A" w14:textId="0BBEBF12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2FB4CC03" w14:textId="46036AF4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0C2AE0A5" w14:textId="63F8D0C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5B6EADB9" w14:textId="0E1C8DD8" w:rsidR="005C233B" w:rsidRDefault="005C233B" w:rsidP="00820FF5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787A4CF7" w14:textId="084CD913" w:rsidR="00820FF5" w:rsidRDefault="00820FF5" w:rsidP="00820FF5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073061E8" w14:textId="0B61CD7F" w:rsidR="00820FF5" w:rsidRDefault="00820FF5" w:rsidP="00820FF5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3078AD8F" w14:textId="77777777" w:rsidR="00820FF5" w:rsidRPr="00820FF5" w:rsidRDefault="00820FF5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21FEFD1" w14:textId="6E3FEBA8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254077DB" w14:textId="3542CEB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0F930D12" w14:textId="77777777" w:rsidR="005C233B" w:rsidRPr="00820FF5" w:rsidRDefault="005C233B" w:rsidP="008256BD">
      <w:pPr>
        <w:spacing w:after="0" w:line="360" w:lineRule="auto"/>
        <w:ind w:firstLine="720"/>
        <w:contextualSpacing/>
        <w:jc w:val="center"/>
        <w:rPr>
          <w:rFonts w:cs="Arial"/>
          <w:b/>
          <w:szCs w:val="24"/>
        </w:rPr>
      </w:pPr>
      <w:r w:rsidRPr="00820FF5">
        <w:rPr>
          <w:rFonts w:cs="Arial"/>
          <w:b/>
          <w:szCs w:val="24"/>
        </w:rPr>
        <w:t>FOZ DO IGUAÇU – PR</w:t>
      </w:r>
    </w:p>
    <w:p w14:paraId="17692589" w14:textId="301020B8" w:rsidR="005C233B" w:rsidRPr="00820FF5" w:rsidRDefault="005C233B" w:rsidP="008256BD">
      <w:pPr>
        <w:spacing w:after="0" w:line="360" w:lineRule="auto"/>
        <w:ind w:left="720"/>
        <w:contextualSpacing/>
        <w:jc w:val="center"/>
        <w:rPr>
          <w:rFonts w:cs="Arial"/>
          <w:b/>
          <w:szCs w:val="24"/>
        </w:rPr>
      </w:pPr>
      <w:r w:rsidRPr="00820FF5">
        <w:rPr>
          <w:rFonts w:cs="Arial"/>
          <w:b/>
          <w:szCs w:val="24"/>
        </w:rPr>
        <w:lastRenderedPageBreak/>
        <w:t>2020</w:t>
      </w:r>
    </w:p>
    <w:customXmlInsRangeStart w:id="9" w:author="everton schuster" w:date="2020-11-26T22:53:00Z"/>
    <w:sdt>
      <w:sdtPr>
        <w:id w:val="-1992859288"/>
        <w:docPartObj>
          <w:docPartGallery w:val="Table of Contents"/>
          <w:docPartUnique/>
        </w:docPartObj>
      </w:sdtPr>
      <w:sdtEndPr>
        <w:rPr>
          <w:rFonts w:ascii="Arial" w:eastAsiaTheme="minorHAnsi" w:hAnsi="Arial"/>
          <w:b/>
          <w:bCs/>
          <w:color w:val="000000" w:themeColor="text1"/>
          <w:sz w:val="24"/>
          <w:lang w:eastAsia="en-US"/>
        </w:rPr>
      </w:sdtEndPr>
      <w:sdtContent>
        <w:customXmlInsRangeEnd w:id="9"/>
        <w:p w14:paraId="0783DF8E" w14:textId="17EAFCB7" w:rsidR="00333BB5" w:rsidRPr="00F77F01" w:rsidRDefault="00F77F01">
          <w:pPr>
            <w:pStyle w:val="CabealhodoSumrio"/>
            <w:rPr>
              <w:ins w:id="10" w:author="everton schuster" w:date="2020-11-26T22:53:00Z"/>
              <w:b/>
              <w:bCs/>
              <w:color w:val="auto"/>
              <w:rPrChange w:id="11" w:author="everton schuster" w:date="2020-11-26T22:56:00Z">
                <w:rPr>
                  <w:ins w:id="12" w:author="everton schuster" w:date="2020-11-26T22:53:00Z"/>
                </w:rPr>
              </w:rPrChange>
            </w:rPr>
          </w:pPr>
          <w:ins w:id="13" w:author="everton schuster" w:date="2020-11-26T22:53:00Z">
            <w:r w:rsidRPr="00F77F01">
              <w:rPr>
                <w:b/>
                <w:bCs/>
                <w:color w:val="auto"/>
                <w:rPrChange w:id="14" w:author="everton schuster" w:date="2020-11-26T22:56:00Z">
                  <w:rPr>
                    <w:b/>
                    <w:bCs/>
                    <w:color w:val="auto"/>
                  </w:rPr>
                </w:rPrChange>
              </w:rPr>
              <w:t>SUMÁRIO</w:t>
            </w:r>
          </w:ins>
        </w:p>
        <w:p w14:paraId="68D4A990" w14:textId="7C6B98F2" w:rsidR="00F508B5" w:rsidRDefault="00333BB5">
          <w:pPr>
            <w:pStyle w:val="Sumrio1"/>
            <w:tabs>
              <w:tab w:val="left" w:pos="480"/>
              <w:tab w:val="right" w:leader="dot" w:pos="8494"/>
            </w:tabs>
            <w:rPr>
              <w:ins w:id="1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6" w:author="everton schuster" w:date="2020-11-26T22:53:00Z"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</w:ins>
          <w:ins w:id="17" w:author="everton schuster" w:date="2020-11-26T22:57:00Z">
            <w:r w:rsidR="00F508B5" w:rsidRPr="004B059D">
              <w:rPr>
                <w:rStyle w:val="Hyperlink"/>
                <w:noProof/>
              </w:rPr>
              <w:fldChar w:fldCharType="begin"/>
            </w:r>
            <w:r w:rsidR="00F508B5" w:rsidRPr="004B059D">
              <w:rPr>
                <w:rStyle w:val="Hyperlink"/>
                <w:noProof/>
              </w:rPr>
              <w:instrText xml:space="preserve"> </w:instrText>
            </w:r>
            <w:r w:rsidR="00F508B5">
              <w:rPr>
                <w:noProof/>
              </w:rPr>
              <w:instrText>HYPERLINK \l "_Toc57323915"</w:instrText>
            </w:r>
            <w:r w:rsidR="00F508B5" w:rsidRPr="004B059D">
              <w:rPr>
                <w:rStyle w:val="Hyperlink"/>
                <w:noProof/>
              </w:rPr>
              <w:instrText xml:space="preserve"> </w:instrText>
            </w:r>
            <w:r w:rsidR="00F508B5" w:rsidRPr="004B059D">
              <w:rPr>
                <w:rStyle w:val="Hyperlink"/>
                <w:noProof/>
              </w:rPr>
            </w:r>
            <w:r w:rsidR="00F508B5" w:rsidRPr="004B059D">
              <w:rPr>
                <w:rStyle w:val="Hyperlink"/>
                <w:noProof/>
              </w:rPr>
              <w:fldChar w:fldCharType="separate"/>
            </w:r>
            <w:r w:rsidR="00F508B5" w:rsidRPr="004B059D">
              <w:rPr>
                <w:rStyle w:val="Hyperlink"/>
                <w:noProof/>
              </w:rPr>
              <w:t>1.</w:t>
            </w:r>
            <w:r w:rsidR="00F508B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="00F508B5" w:rsidRPr="004B059D">
              <w:rPr>
                <w:rStyle w:val="Hyperlink"/>
                <w:noProof/>
              </w:rPr>
              <w:t>Introdução</w:t>
            </w:r>
            <w:r w:rsidR="00F508B5">
              <w:rPr>
                <w:noProof/>
                <w:webHidden/>
              </w:rPr>
              <w:tab/>
            </w:r>
            <w:r w:rsidR="00F508B5">
              <w:rPr>
                <w:noProof/>
                <w:webHidden/>
              </w:rPr>
              <w:fldChar w:fldCharType="begin"/>
            </w:r>
            <w:r w:rsidR="00F508B5">
              <w:rPr>
                <w:noProof/>
                <w:webHidden/>
              </w:rPr>
              <w:instrText xml:space="preserve"> PAGEREF _Toc57323915 \h </w:instrText>
            </w:r>
            <w:r w:rsidR="00F508B5">
              <w:rPr>
                <w:noProof/>
                <w:webHidden/>
              </w:rPr>
            </w:r>
          </w:ins>
          <w:r w:rsidR="00F508B5">
            <w:rPr>
              <w:noProof/>
              <w:webHidden/>
            </w:rPr>
            <w:fldChar w:fldCharType="separate"/>
          </w:r>
          <w:ins w:id="18" w:author="everton schuster" w:date="2020-11-26T22:57:00Z">
            <w:r w:rsidR="00F508B5">
              <w:rPr>
                <w:noProof/>
                <w:webHidden/>
              </w:rPr>
              <w:t>7</w:t>
            </w:r>
            <w:r w:rsidR="00F508B5">
              <w:rPr>
                <w:noProof/>
                <w:webHidden/>
              </w:rPr>
              <w:fldChar w:fldCharType="end"/>
            </w:r>
            <w:r w:rsidR="00F508B5" w:rsidRPr="004B059D">
              <w:rPr>
                <w:rStyle w:val="Hyperlink"/>
                <w:noProof/>
              </w:rPr>
              <w:fldChar w:fldCharType="end"/>
            </w:r>
          </w:ins>
        </w:p>
        <w:p w14:paraId="4179F552" w14:textId="2CE8BE0E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1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"_Toc57323916"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Finalidade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_Toc57323916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1" w:author="everton schuster" w:date="2020-11-26T22:57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EC515DD" w14:textId="253CA193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2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"_Toc57323917"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_Toc57323917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4" w:author="everton schuster" w:date="2020-11-26T22:57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9E4BFA3" w14:textId="4935918C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2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"_Toc57323918"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_Toc57323918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7" w:author="everton schuster" w:date="2020-11-26T22:57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798AFE7" w14:textId="3F689410" w:rsidR="00F508B5" w:rsidRDefault="00F508B5">
          <w:pPr>
            <w:pStyle w:val="Sumrio1"/>
            <w:tabs>
              <w:tab w:val="left" w:pos="480"/>
              <w:tab w:val="right" w:leader="dot" w:pos="8494"/>
            </w:tabs>
            <w:rPr>
              <w:ins w:id="2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"_Toc57323919"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Análise do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_Toc57323919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0" w:author="everton schuster" w:date="2020-11-26T22:57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7A0E2AD" w14:textId="3CD1D108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"_Toc57323920"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Descrição dos problemas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_Toc57323920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3" w:author="everton schuster" w:date="2020-11-26T22:57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224AB57" w14:textId="49677516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"_Toc57323921"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Envolvidos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_Toc57323921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6" w:author="everton schuster" w:date="2020-11-26T22:57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3CDEDB1" w14:textId="589411F0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"_Toc57323922"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_Toc57323922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9" w:author="everton schuster" w:date="2020-11-26T22:57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E2464E8" w14:textId="76C529EC" w:rsidR="00F508B5" w:rsidRDefault="00F508B5">
          <w:pPr>
            <w:pStyle w:val="Sumrio1"/>
            <w:tabs>
              <w:tab w:val="left" w:pos="480"/>
              <w:tab w:val="right" w:leader="dot" w:pos="8494"/>
            </w:tabs>
            <w:rPr>
              <w:ins w:id="4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"_Toc57323923"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_Toc57323923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2" w:author="everton schuster" w:date="2020-11-26T22:57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5400EAB" w14:textId="0408775E" w:rsidR="00F508B5" w:rsidRDefault="00F508B5">
          <w:pPr>
            <w:pStyle w:val="Sumrio1"/>
            <w:tabs>
              <w:tab w:val="left" w:pos="480"/>
              <w:tab w:val="right" w:leader="dot" w:pos="8494"/>
            </w:tabs>
            <w:rPr>
              <w:ins w:id="4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"_Toc57323924"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Lista de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_Toc57323924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5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57F8FA8" w14:textId="578937C2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4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"_Toc57323925"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_Toc57323925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8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9B7228F" w14:textId="5246FCA3" w:rsidR="00F508B5" w:rsidRDefault="00F508B5">
          <w:pPr>
            <w:pStyle w:val="Sumrio3"/>
            <w:tabs>
              <w:tab w:val="right" w:leader="dot" w:pos="8494"/>
            </w:tabs>
            <w:rPr>
              <w:ins w:id="4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5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"_Toc57323926"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4.1.1. Listar categorias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_Toc57323926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1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1B58B9C" w14:textId="3EA64B58" w:rsidR="00F508B5" w:rsidRDefault="00F508B5">
          <w:pPr>
            <w:pStyle w:val="Sumrio3"/>
            <w:tabs>
              <w:tab w:val="right" w:leader="dot" w:pos="8494"/>
            </w:tabs>
            <w:rPr>
              <w:ins w:id="5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5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"_Toc57323927"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4.1.2. Inserir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_Toc57323927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4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CB9BA55" w14:textId="1F147D5E" w:rsidR="00F508B5" w:rsidRDefault="00F508B5">
          <w:pPr>
            <w:pStyle w:val="Sumrio3"/>
            <w:tabs>
              <w:tab w:val="right" w:leader="dot" w:pos="8494"/>
            </w:tabs>
            <w:rPr>
              <w:ins w:id="5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5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"_Toc57323928"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4.1.3. Alterar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_Toc57323928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7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C2E46D7" w14:textId="4C07CB62" w:rsidR="00F508B5" w:rsidRDefault="00F508B5">
          <w:pPr>
            <w:pStyle w:val="Sumrio3"/>
            <w:tabs>
              <w:tab w:val="right" w:leader="dot" w:pos="8494"/>
            </w:tabs>
            <w:rPr>
              <w:ins w:id="5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5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"_Toc57323929"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4.1.4. Excluir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_Toc57323929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0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660789B" w14:textId="2304FF71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6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6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"_Toc57323930"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_Toc57323930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3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DFF8543" w14:textId="31FA2A14" w:rsidR="00F508B5" w:rsidRDefault="00F508B5">
          <w:pPr>
            <w:pStyle w:val="Sumrio3"/>
            <w:tabs>
              <w:tab w:val="right" w:leader="dot" w:pos="8494"/>
            </w:tabs>
            <w:rPr>
              <w:ins w:id="6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6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"_Toc57323931"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4.2.1. Listar cidades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_Toc57323931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6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EA8229A" w14:textId="73E3759E" w:rsidR="00F508B5" w:rsidRDefault="00F508B5">
          <w:pPr>
            <w:pStyle w:val="Sumrio3"/>
            <w:tabs>
              <w:tab w:val="right" w:leader="dot" w:pos="8494"/>
            </w:tabs>
            <w:rPr>
              <w:ins w:id="6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6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"_Toc57323932"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4.2.2. Inserir 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_Toc57323932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9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3441774" w14:textId="0614AFCD" w:rsidR="00F508B5" w:rsidRDefault="00F508B5">
          <w:pPr>
            <w:pStyle w:val="Sumrio3"/>
            <w:tabs>
              <w:tab w:val="right" w:leader="dot" w:pos="8494"/>
            </w:tabs>
            <w:rPr>
              <w:ins w:id="7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7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"_Toc57323933"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4.2.3. Alterar 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_Toc57323933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2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644AF1B" w14:textId="1CCB1FFB" w:rsidR="00F508B5" w:rsidRDefault="00F508B5">
          <w:pPr>
            <w:pStyle w:val="Sumrio3"/>
            <w:tabs>
              <w:tab w:val="right" w:leader="dot" w:pos="8494"/>
            </w:tabs>
            <w:rPr>
              <w:ins w:id="7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7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"_Toc57323934"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4.2.4. Excluir 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_Toc57323934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5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3FE8336" w14:textId="6B84EFD9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7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7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"_Toc57323935"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_Toc57323935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8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5FC97BD" w14:textId="49D01F31" w:rsidR="00F508B5" w:rsidRDefault="00F508B5">
          <w:pPr>
            <w:pStyle w:val="Sumrio3"/>
            <w:tabs>
              <w:tab w:val="right" w:leader="dot" w:pos="8494"/>
            </w:tabs>
            <w:rPr>
              <w:ins w:id="7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8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"_Toc57323936"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4.3.1. Listar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_Toc57323936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1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65627CC" w14:textId="2C9F98C8" w:rsidR="00F508B5" w:rsidRDefault="00F508B5">
          <w:pPr>
            <w:pStyle w:val="Sumrio3"/>
            <w:tabs>
              <w:tab w:val="right" w:leader="dot" w:pos="8494"/>
            </w:tabs>
            <w:rPr>
              <w:ins w:id="8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8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"_Toc57323937"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4.3.2. Inserir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_Toc57323937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4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241736E" w14:textId="094291D7" w:rsidR="00F508B5" w:rsidRDefault="00F508B5">
          <w:pPr>
            <w:pStyle w:val="Sumrio3"/>
            <w:tabs>
              <w:tab w:val="right" w:leader="dot" w:pos="8494"/>
            </w:tabs>
            <w:rPr>
              <w:ins w:id="8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8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"_Toc57323938"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4.3.3. Alterar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_Toc57323938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7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3F63740" w14:textId="3DED35CB" w:rsidR="00F508B5" w:rsidRDefault="00F508B5">
          <w:pPr>
            <w:pStyle w:val="Sumrio3"/>
            <w:tabs>
              <w:tab w:val="right" w:leader="dot" w:pos="8494"/>
            </w:tabs>
            <w:rPr>
              <w:ins w:id="8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8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"_Toc57323939"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4.3.4. Excluir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_Toc57323939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0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7B2687F" w14:textId="61819A1A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9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9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"_Toc57323940"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_Toc57323940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3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25F863C" w14:textId="6CD986F5" w:rsidR="00F508B5" w:rsidRDefault="00F508B5">
          <w:pPr>
            <w:pStyle w:val="Sumrio3"/>
            <w:tabs>
              <w:tab w:val="right" w:leader="dot" w:pos="8494"/>
            </w:tabs>
            <w:rPr>
              <w:ins w:id="9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9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"_Toc57323941"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4.4.1. Listar condições de pagamentos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_Toc57323941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6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5AD8B2F" w14:textId="070C023E" w:rsidR="00F508B5" w:rsidRDefault="00F508B5">
          <w:pPr>
            <w:pStyle w:val="Sumrio3"/>
            <w:tabs>
              <w:tab w:val="right" w:leader="dot" w:pos="8494"/>
            </w:tabs>
            <w:rPr>
              <w:ins w:id="9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9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"_Toc57323942"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4.4.2. Inserir 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_Toc57323942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9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DC14650" w14:textId="237E6300" w:rsidR="00F508B5" w:rsidRDefault="00F508B5">
          <w:pPr>
            <w:pStyle w:val="Sumrio3"/>
            <w:tabs>
              <w:tab w:val="right" w:leader="dot" w:pos="8494"/>
            </w:tabs>
            <w:rPr>
              <w:ins w:id="10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0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"_Toc57323943"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4.4.3. Alterar 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_Toc57323943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2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AB36CC4" w14:textId="32C97224" w:rsidR="00F508B5" w:rsidRDefault="00F508B5">
          <w:pPr>
            <w:pStyle w:val="Sumrio3"/>
            <w:tabs>
              <w:tab w:val="right" w:leader="dot" w:pos="8494"/>
            </w:tabs>
            <w:rPr>
              <w:ins w:id="10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0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"_Toc57323944"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4.4.4. Excluir 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_Toc57323944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5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0605EDD" w14:textId="0C66EC58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10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0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"_Toc57323945"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_Toc57323945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8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C241EF3" w14:textId="00919956" w:rsidR="00F508B5" w:rsidRDefault="00F508B5">
          <w:pPr>
            <w:pStyle w:val="Sumrio3"/>
            <w:tabs>
              <w:tab w:val="right" w:leader="dot" w:pos="8494"/>
            </w:tabs>
            <w:rPr>
              <w:ins w:id="10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1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"_Toc57323946"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4.5.1. Listar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_Toc57323946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1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0C421E0" w14:textId="290DB7D5" w:rsidR="00F508B5" w:rsidRDefault="00F508B5">
          <w:pPr>
            <w:pStyle w:val="Sumrio3"/>
            <w:tabs>
              <w:tab w:val="right" w:leader="dot" w:pos="8494"/>
            </w:tabs>
            <w:rPr>
              <w:ins w:id="11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13" w:author="everton schuster" w:date="2020-11-26T22:57:00Z">
            <w:r w:rsidRPr="004B059D">
              <w:rPr>
                <w:rStyle w:val="Hyperlink"/>
                <w:noProof/>
              </w:rPr>
              <w:lastRenderedPageBreak/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"_Toc57323947"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4.5.2. Inserir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_Toc57323947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4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F5460CC" w14:textId="1BDB5CD9" w:rsidR="00F508B5" w:rsidRDefault="00F508B5">
          <w:pPr>
            <w:pStyle w:val="Sumrio3"/>
            <w:tabs>
              <w:tab w:val="right" w:leader="dot" w:pos="8494"/>
            </w:tabs>
            <w:rPr>
              <w:ins w:id="11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1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"_Toc57323948"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4.5.3. Alterar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_Toc57323948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7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3124476" w14:textId="151E85BB" w:rsidR="00F508B5" w:rsidRDefault="00F508B5">
          <w:pPr>
            <w:pStyle w:val="Sumrio3"/>
            <w:tabs>
              <w:tab w:val="right" w:leader="dot" w:pos="8494"/>
            </w:tabs>
            <w:rPr>
              <w:ins w:id="11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1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"_Toc57323949"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4.5.4. Excluir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_Toc57323949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0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ED907E1" w14:textId="6FE17882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12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2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"_Toc57323950"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forma de pagamentos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_Toc57323950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3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710389B" w14:textId="1CEC7C67" w:rsidR="00F508B5" w:rsidRDefault="00F508B5">
          <w:pPr>
            <w:pStyle w:val="Sumrio3"/>
            <w:tabs>
              <w:tab w:val="right" w:leader="dot" w:pos="8494"/>
            </w:tabs>
            <w:rPr>
              <w:ins w:id="12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2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"_Toc57323951"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4.6.1. Listar formas de pagamentos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_Toc57323951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6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4585212" w14:textId="77B6CBDF" w:rsidR="00F508B5" w:rsidRDefault="00F508B5">
          <w:pPr>
            <w:pStyle w:val="Sumrio3"/>
            <w:tabs>
              <w:tab w:val="right" w:leader="dot" w:pos="8494"/>
            </w:tabs>
            <w:rPr>
              <w:ins w:id="12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2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"_Toc57323952"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4.6.2. Inserir forma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_Toc57323952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9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B516C7C" w14:textId="40081229" w:rsidR="00F508B5" w:rsidRDefault="00F508B5">
          <w:pPr>
            <w:pStyle w:val="Sumrio3"/>
            <w:tabs>
              <w:tab w:val="right" w:leader="dot" w:pos="8494"/>
            </w:tabs>
            <w:rPr>
              <w:ins w:id="13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3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"_Toc57323953"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4.6.3. Alterar forma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_Toc57323953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2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DBB92C2" w14:textId="0BE5AD75" w:rsidR="00F508B5" w:rsidRDefault="00F508B5">
          <w:pPr>
            <w:pStyle w:val="Sumrio3"/>
            <w:tabs>
              <w:tab w:val="right" w:leader="dot" w:pos="8494"/>
            </w:tabs>
            <w:rPr>
              <w:ins w:id="13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3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"_Toc57323954"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4.6.4. Excluir forma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_Toc57323954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5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FFA01C7" w14:textId="18C7F086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13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3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"_Toc57323955"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_Toc57323955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8" w:author="everton schuster" w:date="2020-11-26T22:57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5231F50" w14:textId="50D19EE8" w:rsidR="00F508B5" w:rsidRDefault="00F508B5">
          <w:pPr>
            <w:pStyle w:val="Sumrio3"/>
            <w:tabs>
              <w:tab w:val="right" w:leader="dot" w:pos="8494"/>
            </w:tabs>
            <w:rPr>
              <w:ins w:id="13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4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"_Toc57323956"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4.7.1. Listar 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_Toc57323956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1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F7508BE" w14:textId="606A2CFC" w:rsidR="00F508B5" w:rsidRDefault="00F508B5">
          <w:pPr>
            <w:pStyle w:val="Sumrio3"/>
            <w:tabs>
              <w:tab w:val="right" w:leader="dot" w:pos="8494"/>
            </w:tabs>
            <w:rPr>
              <w:ins w:id="14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4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"_Toc57323957"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4.7.2. Inserir fornecedor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_Toc57323957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4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7DD4234" w14:textId="26CA3D1E" w:rsidR="00F508B5" w:rsidRDefault="00F508B5">
          <w:pPr>
            <w:pStyle w:val="Sumrio3"/>
            <w:tabs>
              <w:tab w:val="right" w:leader="dot" w:pos="8494"/>
            </w:tabs>
            <w:rPr>
              <w:ins w:id="14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4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"_Toc57323958"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4.7.3. Alterar fornecedor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_Toc57323958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7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E41B55B" w14:textId="736BC660" w:rsidR="00F508B5" w:rsidRDefault="00F508B5">
          <w:pPr>
            <w:pStyle w:val="Sumrio3"/>
            <w:tabs>
              <w:tab w:val="right" w:leader="dot" w:pos="8494"/>
            </w:tabs>
            <w:rPr>
              <w:ins w:id="14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4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"_Toc57323959"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4.7.4. Excluir fornecedor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_Toc57323959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0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9D756A0" w14:textId="5CEF9283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15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5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"_Toc57323960"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função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_Toc57323960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3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52307A0" w14:textId="54EEA00F" w:rsidR="00F508B5" w:rsidRDefault="00F508B5">
          <w:pPr>
            <w:pStyle w:val="Sumrio3"/>
            <w:tabs>
              <w:tab w:val="right" w:leader="dot" w:pos="8494"/>
            </w:tabs>
            <w:rPr>
              <w:ins w:id="15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5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"_Toc57323961"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4.8.1. Listar funções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_Toc57323961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6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BE8543F" w14:textId="36D08CD7" w:rsidR="00F508B5" w:rsidRDefault="00F508B5">
          <w:pPr>
            <w:pStyle w:val="Sumrio3"/>
            <w:tabs>
              <w:tab w:val="right" w:leader="dot" w:pos="8494"/>
            </w:tabs>
            <w:rPr>
              <w:ins w:id="15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5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"_Toc57323962"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4.8.2. Inserir função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_Toc57323962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9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AF4EDE6" w14:textId="5956A9BA" w:rsidR="00F508B5" w:rsidRDefault="00F508B5">
          <w:pPr>
            <w:pStyle w:val="Sumrio3"/>
            <w:tabs>
              <w:tab w:val="right" w:leader="dot" w:pos="8494"/>
            </w:tabs>
            <w:rPr>
              <w:ins w:id="16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6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"_Toc57323963"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4.8.3. Alterar função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_Toc57323963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2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1575185" w14:textId="4A115DA2" w:rsidR="00F508B5" w:rsidRDefault="00F508B5">
          <w:pPr>
            <w:pStyle w:val="Sumrio3"/>
            <w:tabs>
              <w:tab w:val="right" w:leader="dot" w:pos="8494"/>
            </w:tabs>
            <w:rPr>
              <w:ins w:id="16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6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"_Toc57323964"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4.8.4. Excluir função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_Toc57323964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5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DDF214D" w14:textId="59BB3A84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16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6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"_Toc57323965"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_Toc57323965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8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40D537A" w14:textId="40554AC8" w:rsidR="00F508B5" w:rsidRDefault="00F508B5">
          <w:pPr>
            <w:pStyle w:val="Sumrio3"/>
            <w:tabs>
              <w:tab w:val="right" w:leader="dot" w:pos="8494"/>
            </w:tabs>
            <w:rPr>
              <w:ins w:id="16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7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"_Toc57323966"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4.9.1. Listar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_Toc57323966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1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E483442" w14:textId="009A5E41" w:rsidR="00F508B5" w:rsidRDefault="00F508B5">
          <w:pPr>
            <w:pStyle w:val="Sumrio3"/>
            <w:tabs>
              <w:tab w:val="right" w:leader="dot" w:pos="8494"/>
            </w:tabs>
            <w:rPr>
              <w:ins w:id="17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7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"_Toc57323967"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4.9.2. Inserir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_Toc57323967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4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3097FA7" w14:textId="1FB4E522" w:rsidR="00F508B5" w:rsidRDefault="00F508B5">
          <w:pPr>
            <w:pStyle w:val="Sumrio3"/>
            <w:tabs>
              <w:tab w:val="right" w:leader="dot" w:pos="8494"/>
            </w:tabs>
            <w:rPr>
              <w:ins w:id="17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7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"_Toc57323968"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4.9.3. Alterar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_Toc57323968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7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E72DB93" w14:textId="71AAD3DC" w:rsidR="00F508B5" w:rsidRDefault="00F508B5">
          <w:pPr>
            <w:pStyle w:val="Sumrio3"/>
            <w:tabs>
              <w:tab w:val="right" w:leader="dot" w:pos="8494"/>
            </w:tabs>
            <w:rPr>
              <w:ins w:id="17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7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"_Toc57323969"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4.9.4. Excluir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_Toc57323969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0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75E48D5" w14:textId="05934A61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18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8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"_Toc57323970"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4.10.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_Toc57323970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3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71CE739" w14:textId="7E14BE73" w:rsidR="00F508B5" w:rsidRDefault="00F508B5">
          <w:pPr>
            <w:pStyle w:val="Sumrio3"/>
            <w:tabs>
              <w:tab w:val="right" w:leader="dot" w:pos="8494"/>
            </w:tabs>
            <w:rPr>
              <w:ins w:id="18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8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"_Toc57323971"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4.10.1. Listar marcas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_Toc57323971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6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ADF595C" w14:textId="59544111" w:rsidR="00F508B5" w:rsidRDefault="00F508B5">
          <w:pPr>
            <w:pStyle w:val="Sumrio3"/>
            <w:tabs>
              <w:tab w:val="right" w:leader="dot" w:pos="8494"/>
            </w:tabs>
            <w:rPr>
              <w:ins w:id="18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8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"_Toc57323972"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4.10.2. Inserir 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_Toc57323972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9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5740E98" w14:textId="1396D2A2" w:rsidR="00F508B5" w:rsidRDefault="00F508B5">
          <w:pPr>
            <w:pStyle w:val="Sumrio3"/>
            <w:tabs>
              <w:tab w:val="right" w:leader="dot" w:pos="8494"/>
            </w:tabs>
            <w:rPr>
              <w:ins w:id="19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9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"_Toc57323973"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4.10.3. Alterar 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_Toc57323973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2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0608D8D" w14:textId="1B98D052" w:rsidR="00F508B5" w:rsidRDefault="00F508B5">
          <w:pPr>
            <w:pStyle w:val="Sumrio3"/>
            <w:tabs>
              <w:tab w:val="right" w:leader="dot" w:pos="8494"/>
            </w:tabs>
            <w:rPr>
              <w:ins w:id="19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9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"_Toc57323974"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4.10.4. Excluir 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_Toc57323974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5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32313C5" w14:textId="158ABAD0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19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19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"_Toc57323975"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4.11.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países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_Toc57323975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8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3BA3339" w14:textId="6D953C65" w:rsidR="00F508B5" w:rsidRDefault="00F508B5">
          <w:pPr>
            <w:pStyle w:val="Sumrio3"/>
            <w:tabs>
              <w:tab w:val="right" w:leader="dot" w:pos="8494"/>
            </w:tabs>
            <w:rPr>
              <w:ins w:id="19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0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"_Toc57323976"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4.11.1. Listar países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_Toc57323976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01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94BF68F" w14:textId="2787C1E5" w:rsidR="00F508B5" w:rsidRDefault="00F508B5">
          <w:pPr>
            <w:pStyle w:val="Sumrio3"/>
            <w:tabs>
              <w:tab w:val="right" w:leader="dot" w:pos="8494"/>
            </w:tabs>
            <w:rPr>
              <w:ins w:id="20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0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"_Toc57323977"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4.11.2. Inserir país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_Toc57323977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04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23EB885" w14:textId="20F3EA8E" w:rsidR="00F508B5" w:rsidRDefault="00F508B5">
          <w:pPr>
            <w:pStyle w:val="Sumrio3"/>
            <w:tabs>
              <w:tab w:val="right" w:leader="dot" w:pos="8494"/>
            </w:tabs>
            <w:rPr>
              <w:ins w:id="20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0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"_Toc57323978"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4.11.3. Alterar país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_Toc57323978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07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B39A7CC" w14:textId="54F8FC06" w:rsidR="00F508B5" w:rsidRDefault="00F508B5">
          <w:pPr>
            <w:pStyle w:val="Sumrio3"/>
            <w:tabs>
              <w:tab w:val="right" w:leader="dot" w:pos="8494"/>
            </w:tabs>
            <w:rPr>
              <w:ins w:id="20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0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"_Toc57323979"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4.11.4. Excluir país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_Toc57323979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10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DE72317" w14:textId="0203FD3A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21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1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"_Toc57323980"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4.12.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_Toc57323980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13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739E513" w14:textId="25CDD537" w:rsidR="00F508B5" w:rsidRDefault="00F508B5">
          <w:pPr>
            <w:pStyle w:val="Sumrio3"/>
            <w:tabs>
              <w:tab w:val="right" w:leader="dot" w:pos="8494"/>
            </w:tabs>
            <w:rPr>
              <w:ins w:id="21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1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"_Toc57323981"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4.12.1. Listar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_Toc57323981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16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315DAD4" w14:textId="44AC8417" w:rsidR="00F508B5" w:rsidRDefault="00F508B5">
          <w:pPr>
            <w:pStyle w:val="Sumrio3"/>
            <w:tabs>
              <w:tab w:val="right" w:leader="dot" w:pos="8494"/>
            </w:tabs>
            <w:rPr>
              <w:ins w:id="21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18" w:author="everton schuster" w:date="2020-11-26T22:57:00Z">
            <w:r w:rsidRPr="004B059D">
              <w:rPr>
                <w:rStyle w:val="Hyperlink"/>
                <w:noProof/>
              </w:rPr>
              <w:lastRenderedPageBreak/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"_Toc57323982"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4.12.2. Inserir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_Toc57323982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19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878B116" w14:textId="1F20220E" w:rsidR="00F508B5" w:rsidRDefault="00F508B5">
          <w:pPr>
            <w:pStyle w:val="Sumrio3"/>
            <w:tabs>
              <w:tab w:val="right" w:leader="dot" w:pos="8494"/>
            </w:tabs>
            <w:rPr>
              <w:ins w:id="22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2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"_Toc57323983"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4.12.3. Alterar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_Toc57323983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22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92E6A10" w14:textId="0E9A128F" w:rsidR="00F508B5" w:rsidRDefault="00F508B5">
          <w:pPr>
            <w:pStyle w:val="Sumrio3"/>
            <w:tabs>
              <w:tab w:val="right" w:leader="dot" w:pos="8494"/>
            </w:tabs>
            <w:rPr>
              <w:ins w:id="22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2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"_Toc57323984"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4.12.4. Excluir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_Toc57323984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25" w:author="everton schuster" w:date="2020-11-26T22:57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4A7D62E" w14:textId="7B30A08A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22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2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"_Toc57323985"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4.13.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_Toc57323985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28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5D091E8" w14:textId="75CD9969" w:rsidR="00F508B5" w:rsidRDefault="00F508B5">
          <w:pPr>
            <w:pStyle w:val="Sumrio3"/>
            <w:tabs>
              <w:tab w:val="right" w:leader="dot" w:pos="8494"/>
            </w:tabs>
            <w:rPr>
              <w:ins w:id="22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3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"_Toc57323986"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4.13.1. Listar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_Toc57323986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31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D7A3A08" w14:textId="279736E7" w:rsidR="00F508B5" w:rsidRDefault="00F508B5">
          <w:pPr>
            <w:pStyle w:val="Sumrio3"/>
            <w:tabs>
              <w:tab w:val="right" w:leader="dot" w:pos="8494"/>
            </w:tabs>
            <w:rPr>
              <w:ins w:id="23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3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"_Toc57323987"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4.13.2. Inserir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_Toc57323987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34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511536B" w14:textId="58F52712" w:rsidR="00F508B5" w:rsidRDefault="00F508B5">
          <w:pPr>
            <w:pStyle w:val="Sumrio3"/>
            <w:tabs>
              <w:tab w:val="right" w:leader="dot" w:pos="8494"/>
            </w:tabs>
            <w:rPr>
              <w:ins w:id="23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3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"_Toc57323988"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4.13.3. Alterar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_Toc57323988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37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4BA1C4C" w14:textId="092759E8" w:rsidR="00F508B5" w:rsidRDefault="00F508B5">
          <w:pPr>
            <w:pStyle w:val="Sumrio3"/>
            <w:tabs>
              <w:tab w:val="right" w:leader="dot" w:pos="8494"/>
            </w:tabs>
            <w:rPr>
              <w:ins w:id="23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3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"_Toc57323989"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4.13.4. Excluir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_Toc57323989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40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2DC3CB7" w14:textId="3D6B00F9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24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4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"_Toc57323990"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4.14.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unidades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_Toc57323990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43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6121FA9" w14:textId="534819FA" w:rsidR="00F508B5" w:rsidRDefault="00F508B5">
          <w:pPr>
            <w:pStyle w:val="Sumrio3"/>
            <w:tabs>
              <w:tab w:val="right" w:leader="dot" w:pos="8494"/>
            </w:tabs>
            <w:rPr>
              <w:ins w:id="24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4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"_Toc57323991"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4.14.1. Listar unidades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_Toc57323991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46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0554E71" w14:textId="64C758A3" w:rsidR="00F508B5" w:rsidRDefault="00F508B5">
          <w:pPr>
            <w:pStyle w:val="Sumrio3"/>
            <w:tabs>
              <w:tab w:val="right" w:leader="dot" w:pos="8494"/>
            </w:tabs>
            <w:rPr>
              <w:ins w:id="24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4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"_Toc57323992"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4.14.2. Inserir unidade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_Toc57323992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49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3AF19CB" w14:textId="6E3857B4" w:rsidR="00F508B5" w:rsidRDefault="00F508B5">
          <w:pPr>
            <w:pStyle w:val="Sumrio3"/>
            <w:tabs>
              <w:tab w:val="right" w:leader="dot" w:pos="8494"/>
            </w:tabs>
            <w:rPr>
              <w:ins w:id="25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5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"_Toc57323993"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4.14.3. Alterar unidade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_Toc57323993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52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F7D6B4C" w14:textId="551345CA" w:rsidR="00F508B5" w:rsidRDefault="00F508B5">
          <w:pPr>
            <w:pStyle w:val="Sumrio3"/>
            <w:tabs>
              <w:tab w:val="right" w:leader="dot" w:pos="8494"/>
            </w:tabs>
            <w:rPr>
              <w:ins w:id="25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5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"_Toc57323994"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4.14.4. Excluir unidade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_Toc57323994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55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98A017A" w14:textId="1FF80EE4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25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5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"_Toc57323995"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4.15.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cadastro de 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_Toc57323995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58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E676802" w14:textId="07A2A301" w:rsidR="00F508B5" w:rsidRDefault="00F508B5">
          <w:pPr>
            <w:pStyle w:val="Sumrio3"/>
            <w:tabs>
              <w:tab w:val="right" w:leader="dot" w:pos="8494"/>
            </w:tabs>
            <w:rPr>
              <w:ins w:id="25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6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"_Toc57323996"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4.15.1. Listar 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_Toc57323996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61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00DE187" w14:textId="3443524E" w:rsidR="00F508B5" w:rsidRDefault="00F508B5">
          <w:pPr>
            <w:pStyle w:val="Sumrio3"/>
            <w:tabs>
              <w:tab w:val="right" w:leader="dot" w:pos="8494"/>
            </w:tabs>
            <w:rPr>
              <w:ins w:id="26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6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"_Toc57323997"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4.15.2. Inserir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_Toc57323997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64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F91D8DA" w14:textId="48B1DC36" w:rsidR="00F508B5" w:rsidRDefault="00F508B5">
          <w:pPr>
            <w:pStyle w:val="Sumrio3"/>
            <w:tabs>
              <w:tab w:val="right" w:leader="dot" w:pos="8494"/>
            </w:tabs>
            <w:rPr>
              <w:ins w:id="26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6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"_Toc57323998"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4.15.3. Alterar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_Toc57323998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67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938F0BF" w14:textId="2E9082FA" w:rsidR="00F508B5" w:rsidRDefault="00F508B5">
          <w:pPr>
            <w:pStyle w:val="Sumrio3"/>
            <w:tabs>
              <w:tab w:val="right" w:leader="dot" w:pos="8494"/>
            </w:tabs>
            <w:rPr>
              <w:ins w:id="26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6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"_Toc57323999"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4.15.4. Excluir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_Toc57323999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70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878A926" w14:textId="659A58B3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27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7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"_Toc57324000"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4.16.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_Toc57324000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73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7FE07DF" w14:textId="43120232" w:rsidR="00F508B5" w:rsidRDefault="00F508B5">
          <w:pPr>
            <w:pStyle w:val="Sumrio3"/>
            <w:tabs>
              <w:tab w:val="right" w:leader="dot" w:pos="8494"/>
            </w:tabs>
            <w:rPr>
              <w:ins w:id="27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7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"_Toc57324001"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4.16.1. Listar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_Toc57324001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76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780D398" w14:textId="5392FFA3" w:rsidR="00F508B5" w:rsidRDefault="00F508B5">
          <w:pPr>
            <w:pStyle w:val="Sumrio3"/>
            <w:tabs>
              <w:tab w:val="right" w:leader="dot" w:pos="8494"/>
            </w:tabs>
            <w:rPr>
              <w:ins w:id="27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7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"_Toc57324002"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4.16.2. Inserir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_Toc57324002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79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4426967" w14:textId="2277F32C" w:rsidR="00F508B5" w:rsidRDefault="00F508B5">
          <w:pPr>
            <w:pStyle w:val="Sumrio3"/>
            <w:tabs>
              <w:tab w:val="right" w:leader="dot" w:pos="8494"/>
            </w:tabs>
            <w:rPr>
              <w:ins w:id="28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8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"_Toc57324003"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4.16.3. Visualizar detalhes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_Toc57324003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82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2D25F93" w14:textId="43B09900" w:rsidR="00F508B5" w:rsidRDefault="00F508B5">
          <w:pPr>
            <w:pStyle w:val="Sumrio3"/>
            <w:tabs>
              <w:tab w:val="right" w:leader="dot" w:pos="8494"/>
            </w:tabs>
            <w:rPr>
              <w:ins w:id="28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8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"_Toc57324004"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4.16.4. Cancelar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_Toc57324004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85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BA944FE" w14:textId="61A9F9CC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28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8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"_Toc57324005"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4.17.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_Toc57324005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88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7C8C620" w14:textId="50A96554" w:rsidR="00F508B5" w:rsidRDefault="00F508B5">
          <w:pPr>
            <w:pStyle w:val="Sumrio3"/>
            <w:tabs>
              <w:tab w:val="right" w:leader="dot" w:pos="8494"/>
            </w:tabs>
            <w:rPr>
              <w:ins w:id="28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9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"_Toc57324006"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4.17.1. Listar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_Toc57324006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91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C658B38" w14:textId="4466BD16" w:rsidR="00F508B5" w:rsidRDefault="00F508B5">
          <w:pPr>
            <w:pStyle w:val="Sumrio3"/>
            <w:tabs>
              <w:tab w:val="right" w:leader="dot" w:pos="8494"/>
            </w:tabs>
            <w:rPr>
              <w:ins w:id="29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9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"_Toc57324007"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4.17.2. Inserir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_Toc57324007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94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E9ADC21" w14:textId="01C00167" w:rsidR="00F508B5" w:rsidRDefault="00F508B5">
          <w:pPr>
            <w:pStyle w:val="Sumrio3"/>
            <w:tabs>
              <w:tab w:val="right" w:leader="dot" w:pos="8494"/>
            </w:tabs>
            <w:rPr>
              <w:ins w:id="29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9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"_Toc57324008"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4.17.3. Alterar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_Toc57324008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97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5FBB055" w14:textId="42DE3D0D" w:rsidR="00F508B5" w:rsidRDefault="00F508B5">
          <w:pPr>
            <w:pStyle w:val="Sumrio3"/>
            <w:tabs>
              <w:tab w:val="right" w:leader="dot" w:pos="8494"/>
            </w:tabs>
            <w:rPr>
              <w:ins w:id="29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29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"_Toc57324009"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4.17.4. Cancelar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_Toc57324009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00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3A89E9F" w14:textId="734A52D1" w:rsidR="00F508B5" w:rsidRDefault="00F508B5">
          <w:pPr>
            <w:pStyle w:val="Sumrio3"/>
            <w:tabs>
              <w:tab w:val="right" w:leader="dot" w:pos="8494"/>
            </w:tabs>
            <w:rPr>
              <w:ins w:id="30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0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"_Toc57324010"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4.17.5. Visualizar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_Toc57324010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03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6DA0942" w14:textId="03DF9C5A" w:rsidR="00F508B5" w:rsidRDefault="00F508B5">
          <w:pPr>
            <w:pStyle w:val="Sumrio3"/>
            <w:tabs>
              <w:tab w:val="right" w:leader="dot" w:pos="8494"/>
            </w:tabs>
            <w:rPr>
              <w:ins w:id="30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0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"_Toc57324011"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4.17.6. Realizar pagamento conta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_Toc57324011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06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5A21E77" w14:textId="49AAA2B5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30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0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"_Toc57324012"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4.18.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contas 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_Toc57324012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09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7778DE0" w14:textId="37B25E6C" w:rsidR="00F508B5" w:rsidRDefault="00F508B5">
          <w:pPr>
            <w:pStyle w:val="Sumrio3"/>
            <w:tabs>
              <w:tab w:val="right" w:leader="dot" w:pos="8494"/>
            </w:tabs>
            <w:rPr>
              <w:ins w:id="31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1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"_Toc57324013"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4.18.1. Listar contas a recebe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_Toc57324013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12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08AB1A0" w14:textId="3885C828" w:rsidR="00F508B5" w:rsidRDefault="00F508B5">
          <w:pPr>
            <w:pStyle w:val="Sumrio3"/>
            <w:tabs>
              <w:tab w:val="right" w:leader="dot" w:pos="8494"/>
            </w:tabs>
            <w:rPr>
              <w:ins w:id="31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1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"_Toc57324014"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4.18.2. Alterar conta a recebe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_Toc57324014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15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3CD2C80" w14:textId="5E667E94" w:rsidR="00F508B5" w:rsidRDefault="00F508B5">
          <w:pPr>
            <w:pStyle w:val="Sumrio3"/>
            <w:tabs>
              <w:tab w:val="right" w:leader="dot" w:pos="8494"/>
            </w:tabs>
            <w:rPr>
              <w:ins w:id="31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1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"_Toc57324015"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4.18.3. Realizar recebimento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_Toc57324015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18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131217D" w14:textId="23A2F2A9" w:rsidR="00F508B5" w:rsidRDefault="00F508B5">
          <w:pPr>
            <w:pStyle w:val="Sumrio3"/>
            <w:tabs>
              <w:tab w:val="right" w:leader="dot" w:pos="8494"/>
            </w:tabs>
            <w:rPr>
              <w:ins w:id="31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2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"_Toc57324016"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4.18.4. Visualizar recebimento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_Toc57324016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21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4DE7CF7" w14:textId="4385DBA4" w:rsidR="00F508B5" w:rsidRDefault="00F508B5">
          <w:pPr>
            <w:pStyle w:val="Sumrio3"/>
            <w:tabs>
              <w:tab w:val="right" w:leader="dot" w:pos="8494"/>
            </w:tabs>
            <w:rPr>
              <w:ins w:id="32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23" w:author="everton schuster" w:date="2020-11-26T22:57:00Z">
            <w:r w:rsidRPr="004B059D">
              <w:rPr>
                <w:rStyle w:val="Hyperlink"/>
                <w:noProof/>
              </w:rPr>
              <w:lastRenderedPageBreak/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"_Toc57324017"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4.18.5. Cancelar conta 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_Toc57324017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24" w:author="everton schuster" w:date="2020-11-26T22:57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66D17A7" w14:textId="6ECF6FF0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32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2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"_Toc57324018"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4.19.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_Toc57324018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27" w:author="everton schuster" w:date="2020-11-26T22:57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2312853" w14:textId="4696845E" w:rsidR="00F508B5" w:rsidRDefault="00F508B5">
          <w:pPr>
            <w:pStyle w:val="Sumrio3"/>
            <w:tabs>
              <w:tab w:val="right" w:leader="dot" w:pos="8494"/>
            </w:tabs>
            <w:rPr>
              <w:ins w:id="32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2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"_Toc57324019"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4.19.1. Listar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_Toc57324019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30" w:author="everton schuster" w:date="2020-11-26T22:57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2E4DD01" w14:textId="00518914" w:rsidR="00F508B5" w:rsidRDefault="00F508B5">
          <w:pPr>
            <w:pStyle w:val="Sumrio3"/>
            <w:tabs>
              <w:tab w:val="right" w:leader="dot" w:pos="8494"/>
            </w:tabs>
            <w:rPr>
              <w:ins w:id="33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3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"_Toc57324020"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4.19.2. Inserir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_Toc57324020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33" w:author="everton schuster" w:date="2020-11-26T22:57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0FF5C17" w14:textId="0259B5D6" w:rsidR="00F508B5" w:rsidRDefault="00F508B5">
          <w:pPr>
            <w:pStyle w:val="Sumrio3"/>
            <w:tabs>
              <w:tab w:val="right" w:leader="dot" w:pos="8494"/>
            </w:tabs>
            <w:rPr>
              <w:ins w:id="33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3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"_Toc57324021"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4.19.3. Cancelar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_Toc57324021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36" w:author="everton schuster" w:date="2020-11-26T22:57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F7C80F9" w14:textId="659E5B60" w:rsidR="00F508B5" w:rsidRDefault="00F508B5">
          <w:pPr>
            <w:pStyle w:val="Sumrio3"/>
            <w:tabs>
              <w:tab w:val="right" w:leader="dot" w:pos="8494"/>
            </w:tabs>
            <w:rPr>
              <w:ins w:id="33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3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"_Toc57324022"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4.19.4. Visualizar detalhes da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_Toc57324022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39" w:author="everton schuster" w:date="2020-11-26T22:57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66CA726" w14:textId="1F01A86A" w:rsidR="00F508B5" w:rsidRDefault="00F508B5">
          <w:pPr>
            <w:pStyle w:val="Sumrio3"/>
            <w:tabs>
              <w:tab w:val="right" w:leader="dot" w:pos="8494"/>
            </w:tabs>
            <w:rPr>
              <w:ins w:id="34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4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"_Toc57324023"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4.19.5. Visualizar próxima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_Toc57324023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42" w:author="everton schuster" w:date="2020-11-26T22:57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155482D" w14:textId="4BE1552E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34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4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"_Toc57324024"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4.20.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Manter vendas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_Toc57324024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45" w:author="everton schuster" w:date="2020-11-26T22:57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FBECB5A" w14:textId="5FD0538A" w:rsidR="00F508B5" w:rsidRDefault="00F508B5">
          <w:pPr>
            <w:pStyle w:val="Sumrio3"/>
            <w:tabs>
              <w:tab w:val="right" w:leader="dot" w:pos="8494"/>
            </w:tabs>
            <w:rPr>
              <w:ins w:id="34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4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"_Toc57324025"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4.20.1. Listar vendas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_Toc57324025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48" w:author="everton schuster" w:date="2020-11-26T22:57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58C0FD6" w14:textId="74184881" w:rsidR="00F508B5" w:rsidRDefault="00F508B5">
          <w:pPr>
            <w:pStyle w:val="Sumrio3"/>
            <w:tabs>
              <w:tab w:val="right" w:leader="dot" w:pos="8494"/>
            </w:tabs>
            <w:rPr>
              <w:ins w:id="34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5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"_Toc57324026"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4.20.2. Inserir venda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_Toc57324026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51" w:author="everton schuster" w:date="2020-11-26T22:57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9488445" w14:textId="04B43C19" w:rsidR="00F508B5" w:rsidRDefault="00F508B5">
          <w:pPr>
            <w:pStyle w:val="Sumrio3"/>
            <w:tabs>
              <w:tab w:val="right" w:leader="dot" w:pos="8494"/>
            </w:tabs>
            <w:rPr>
              <w:ins w:id="35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5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"_Toc57324027"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4.20.3. Cancelar venda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_Toc57324027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54" w:author="everton schuster" w:date="2020-11-26T22:57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E072ABF" w14:textId="4A54071B" w:rsidR="00F508B5" w:rsidRDefault="00F508B5">
          <w:pPr>
            <w:pStyle w:val="Sumrio3"/>
            <w:tabs>
              <w:tab w:val="right" w:leader="dot" w:pos="8494"/>
            </w:tabs>
            <w:rPr>
              <w:ins w:id="35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5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"_Toc57324028"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rFonts w:cs="Arial"/>
                <w:noProof/>
              </w:rPr>
              <w:t>4.20.4. Visualizar detalhes da venda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_Toc57324028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57" w:author="everton schuster" w:date="2020-11-26T22:57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3FFDFDD" w14:textId="59265A7E" w:rsidR="00F508B5" w:rsidRDefault="00F508B5">
          <w:pPr>
            <w:pStyle w:val="Sumrio1"/>
            <w:tabs>
              <w:tab w:val="left" w:pos="480"/>
              <w:tab w:val="right" w:leader="dot" w:pos="8494"/>
            </w:tabs>
            <w:rPr>
              <w:ins w:id="35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5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"_Toc57324029"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_Toc57324029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60" w:author="everton schuster" w:date="2020-11-26T22:57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A3C1281" w14:textId="3CBCEEA6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6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6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"_Toc57324030"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_Toc57324030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63" w:author="everton schuster" w:date="2020-11-26T22:57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D9EA406" w14:textId="66331A73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6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6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"_Toc57324031"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_Toc57324031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66" w:author="everton schuster" w:date="2020-11-26T22:57:00Z"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3A0746C2" w14:textId="00FFF6E9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6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6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"_Toc57324032"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_Toc57324032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69" w:author="everton schuster" w:date="2020-11-26T22:57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4324C61" w14:textId="56A337E4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7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7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"_Toc57324033"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_Toc57324033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72" w:author="everton schuster" w:date="2020-11-26T22:57:00Z"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8A8FF27" w14:textId="7D40CE26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7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7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"_Toc57324034"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_Toc57324034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75" w:author="everton schuster" w:date="2020-11-26T22:57:00Z"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665153CE" w14:textId="12209E9A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7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7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"_Toc57324035"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Conta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_Toc57324035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78" w:author="everton schuster" w:date="2020-11-26T22:57:00Z"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9090177" w14:textId="476C0992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7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8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"_Toc57324036"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Conta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_Toc57324036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81" w:author="everton schuster" w:date="2020-11-26T22:57:00Z"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98A2731" w14:textId="32EFB06C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8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8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"_Toc57324037"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Equipamento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_Toc57324037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84" w:author="everton schuster" w:date="2020-11-26T22:57:00Z"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540E7165" w14:textId="023F64A4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38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8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"_Toc57324038"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_Toc57324038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87" w:author="everton schuster" w:date="2020-11-26T22:57:00Z"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9210D6D" w14:textId="6ADDCD17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38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8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"_Toc57324039"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5.10.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Forma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_Toc57324039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90" w:author="everton schuster" w:date="2020-11-26T22:57:00Z"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40CF15B" w14:textId="615A8CB6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39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9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"_Toc57324040"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5.11.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_Toc57324040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93" w:author="everton schuster" w:date="2020-11-26T22:57:00Z"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F93F2F8" w14:textId="5F2D1B12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39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9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"_Toc57324041"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5.12.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Função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_Toc57324041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96" w:author="everton schuster" w:date="2020-11-26T22:57:00Z"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9DCF5CC" w14:textId="67AE4A6C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39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398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"_Toc57324042"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5.13.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_Toc57324042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99" w:author="everton schuster" w:date="2020-11-26T22:57:00Z"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CCE8DEB" w14:textId="788D8576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40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0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"_Toc57324043"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5.14.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_Toc57324043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02" w:author="everton schuster" w:date="2020-11-26T22:57:00Z"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B273F20" w14:textId="3D00FBDF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40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0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"_Toc57324044"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5.15.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_Toc57324044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05" w:author="everton schuster" w:date="2020-11-26T22:57:00Z"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7BAD5E6D" w14:textId="525ECA88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40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0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"_Toc57324045"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5.16.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Pais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_Toc57324045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08" w:author="everton schuster" w:date="2020-11-26T22:57:00Z"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50C7774" w14:textId="67B88187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409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10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"_Toc57324046"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5.17.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Problema relatado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_Toc57324046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11" w:author="everton schuster" w:date="2020-11-26T22:57:00Z"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A4F80B9" w14:textId="4B577B1C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412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13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"_Toc57324047"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5.18.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_Toc57324047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14" w:author="everton schuster" w:date="2020-11-26T22:57:00Z"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709FC0B" w14:textId="0B438323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415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16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"_Toc57324048"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5.19.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_Toc57324048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17" w:author="everton schuster" w:date="2020-11-26T22:57:00Z"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5170CBC" w14:textId="7531D21A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418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19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"_Toc57324049"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5.20.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Unidades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_Toc57324049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20" w:author="everton schuster" w:date="2020-11-26T22:57:00Z"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05060DD" w14:textId="1F5FBD2D" w:rsidR="00F508B5" w:rsidRDefault="00F508B5">
          <w:pPr>
            <w:pStyle w:val="Sumrio2"/>
            <w:tabs>
              <w:tab w:val="left" w:pos="1100"/>
              <w:tab w:val="right" w:leader="dot" w:pos="8494"/>
            </w:tabs>
            <w:rPr>
              <w:ins w:id="421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22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"_Toc57324050"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5.21.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Vendas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_Toc57324050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23" w:author="everton schuster" w:date="2020-11-26T22:57:00Z"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46A0CC96" w14:textId="335117B3" w:rsidR="00F508B5" w:rsidRDefault="00F508B5">
          <w:pPr>
            <w:pStyle w:val="Sumrio1"/>
            <w:tabs>
              <w:tab w:val="left" w:pos="480"/>
              <w:tab w:val="right" w:leader="dot" w:pos="8494"/>
            </w:tabs>
            <w:rPr>
              <w:ins w:id="424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25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"_Toc57324051"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_Toc57324051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26" w:author="everton schuster" w:date="2020-11-26T22:57:00Z"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1D56937" w14:textId="1BC2F7C3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427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28" w:author="everton schuster" w:date="2020-11-26T22:57:00Z">
            <w:r w:rsidRPr="004B059D">
              <w:rPr>
                <w:rStyle w:val="Hyperlink"/>
                <w:noProof/>
              </w:rPr>
              <w:lastRenderedPageBreak/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"_Toc57324052"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_Toc57324052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29" w:author="everton schuster" w:date="2020-11-26T22:57:00Z"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3322AD7" w14:textId="5D5F438F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430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31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"_Toc57324053"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_Toc57324053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32" w:author="everton schuster" w:date="2020-11-26T22:57:00Z"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06A23501" w14:textId="3F7680E5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433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34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"_Toc57324054"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_Toc57324054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35" w:author="everton schuster" w:date="2020-11-26T22:57:00Z"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17D81200" w14:textId="3B3D8E6D" w:rsidR="00F508B5" w:rsidRDefault="00F508B5">
          <w:pPr>
            <w:pStyle w:val="Sumrio2"/>
            <w:tabs>
              <w:tab w:val="left" w:pos="880"/>
              <w:tab w:val="right" w:leader="dot" w:pos="8494"/>
            </w:tabs>
            <w:rPr>
              <w:ins w:id="436" w:author="everton schuster" w:date="2020-11-26T22:57:00Z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ins w:id="437" w:author="everton schuster" w:date="2020-11-26T22:57:00Z">
            <w:r w:rsidRPr="004B059D">
              <w:rPr>
                <w:rStyle w:val="Hyperlink"/>
                <w:noProof/>
              </w:rPr>
              <w:fldChar w:fldCharType="begin"/>
            </w:r>
            <w:r w:rsidRPr="004B059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"_Toc57324055"</w:instrText>
            </w:r>
            <w:r w:rsidRPr="004B059D">
              <w:rPr>
                <w:rStyle w:val="Hyperlink"/>
                <w:noProof/>
              </w:rPr>
              <w:instrText xml:space="preserve"> </w:instrText>
            </w:r>
            <w:r w:rsidRPr="004B059D">
              <w:rPr>
                <w:rStyle w:val="Hyperlink"/>
                <w:noProof/>
              </w:rPr>
            </w:r>
            <w:r w:rsidRPr="004B059D">
              <w:rPr>
                <w:rStyle w:val="Hyperlink"/>
                <w:noProof/>
              </w:rPr>
              <w:fldChar w:fldCharType="separate"/>
            </w:r>
            <w:r w:rsidRPr="004B059D">
              <w:rPr>
                <w:rStyle w:val="Hyperlink"/>
                <w:noProof/>
              </w:rPr>
              <w:t>6.4.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4B059D">
              <w:rPr>
                <w:rStyle w:val="Hyperlink"/>
                <w:noProof/>
              </w:rPr>
              <w:t>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_Toc57324055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38" w:author="everton schuster" w:date="2020-11-26T22:57:00Z"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  <w:r w:rsidRPr="004B059D">
              <w:rPr>
                <w:rStyle w:val="Hyperlink"/>
                <w:noProof/>
              </w:rPr>
              <w:fldChar w:fldCharType="end"/>
            </w:r>
          </w:ins>
        </w:p>
        <w:p w14:paraId="2472EC80" w14:textId="2D5593F8" w:rsidR="00333BB5" w:rsidDel="00333BB5" w:rsidRDefault="00333BB5">
          <w:pPr>
            <w:pStyle w:val="Sumrio1"/>
            <w:tabs>
              <w:tab w:val="right" w:leader="dot" w:pos="8494"/>
            </w:tabs>
            <w:rPr>
              <w:del w:id="439" w:author="everton schuster" w:date="2020-11-26T22:55:00Z"/>
              <w:noProof/>
            </w:rPr>
          </w:pPr>
          <w:del w:id="44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"_Toc57323631"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4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42" w:author="everton schuster" w:date="2020-11-26T22:55:00Z">
            <w:r w:rsidRPr="00CB3AC0" w:rsidDel="00333BB5">
              <w:rPr>
                <w:rStyle w:val="Hyperlink"/>
                <w:rFonts w:cs="Arial"/>
                <w:b/>
                <w:noProof/>
                <w:position w:val="-1"/>
              </w:rPr>
              <w:delText>CENTRO UNIVERSITÁRIO DINÂMICA DAS CATARATAS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_Toc57323631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7E7B6A0" w14:textId="59E7371E" w:rsidR="00333BB5" w:rsidDel="00333BB5" w:rsidRDefault="00333BB5">
          <w:pPr>
            <w:pStyle w:val="Sumrio1"/>
            <w:tabs>
              <w:tab w:val="right" w:leader="dot" w:pos="8494"/>
            </w:tabs>
            <w:rPr>
              <w:del w:id="443" w:author="everton schuster" w:date="2020-11-26T22:55:00Z"/>
              <w:noProof/>
            </w:rPr>
          </w:pPr>
          <w:del w:id="44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"_Toc57323632"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4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46" w:author="everton schuster" w:date="2020-11-26T22:55:00Z">
            <w:r w:rsidRPr="00CB3AC0" w:rsidDel="00333BB5">
              <w:rPr>
                <w:rStyle w:val="Hyperlink"/>
                <w:rFonts w:cs="Arial"/>
                <w:noProof/>
                <w:position w:val="-1"/>
              </w:rPr>
              <w:delText>MISSÃO: FORMAR PROFISSIONAIS CAPACITADOS, SOCIALMENTE RESPONSÁVEIS E APTOS A PROMOVEREM AS TRANSFORMAÇÕES FUTURAS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_Toc57323632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F5606F2" w14:textId="594BED12" w:rsidR="00333BB5" w:rsidDel="00333BB5" w:rsidRDefault="00333BB5">
          <w:pPr>
            <w:pStyle w:val="Sumrio1"/>
            <w:tabs>
              <w:tab w:val="left" w:pos="440"/>
              <w:tab w:val="right" w:leader="dot" w:pos="8494"/>
            </w:tabs>
            <w:rPr>
              <w:del w:id="447" w:author="everton schuster" w:date="2020-11-26T22:55:00Z"/>
              <w:noProof/>
            </w:rPr>
          </w:pPr>
          <w:del w:id="44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"_Toc57323633"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4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50" w:author="everton schuster" w:date="2020-11-26T22:55:00Z">
            <w:r w:rsidRPr="00CB3AC0" w:rsidDel="00333BB5">
              <w:rPr>
                <w:rStyle w:val="Hyperlink"/>
                <w:noProof/>
              </w:rPr>
              <w:delText>1.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Introdução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_Toc57323633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2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2553E30" w14:textId="3B44D5BD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451" w:author="everton schuster" w:date="2020-11-26T22:55:00Z"/>
              <w:noProof/>
            </w:rPr>
          </w:pPr>
          <w:del w:id="45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"_Toc57323634"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5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54" w:author="everton schuster" w:date="2020-11-26T22:55:00Z">
            <w:r w:rsidRPr="00CB3AC0" w:rsidDel="00333BB5">
              <w:rPr>
                <w:rStyle w:val="Hyperlink"/>
                <w:noProof/>
              </w:rPr>
              <w:delText>1.1.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Finalidade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_Toc57323634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2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B3FB431" w14:textId="5BC96F15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455" w:author="everton schuster" w:date="2020-11-26T22:55:00Z"/>
              <w:noProof/>
            </w:rPr>
          </w:pPr>
          <w:del w:id="45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"_Toc57323635"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5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58" w:author="everton schuster" w:date="2020-11-26T22:55:00Z">
            <w:r w:rsidRPr="00CB3AC0" w:rsidDel="00333BB5">
              <w:rPr>
                <w:rStyle w:val="Hyperlink"/>
                <w:noProof/>
              </w:rPr>
              <w:delText>1.2.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Escopo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_Toc57323635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2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5F0A633" w14:textId="6C646EEA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459" w:author="everton schuster" w:date="2020-11-26T22:55:00Z"/>
              <w:noProof/>
            </w:rPr>
          </w:pPr>
          <w:del w:id="46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"_Toc57323636"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6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62" w:author="everton schuster" w:date="2020-11-26T22:55:00Z">
            <w:r w:rsidRPr="00CB3AC0" w:rsidDel="00333BB5">
              <w:rPr>
                <w:rStyle w:val="Hyperlink"/>
                <w:noProof/>
              </w:rPr>
              <w:delText>1.3.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A Empresa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_Toc57323636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2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C24C9AC" w14:textId="6D195748" w:rsidR="00333BB5" w:rsidDel="00333BB5" w:rsidRDefault="00333BB5">
          <w:pPr>
            <w:pStyle w:val="Sumrio1"/>
            <w:tabs>
              <w:tab w:val="left" w:pos="440"/>
              <w:tab w:val="right" w:leader="dot" w:pos="8494"/>
            </w:tabs>
            <w:rPr>
              <w:del w:id="463" w:author="everton schuster" w:date="2020-11-26T22:55:00Z"/>
              <w:noProof/>
            </w:rPr>
          </w:pPr>
          <w:del w:id="46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"_Toc57323637"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6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66" w:author="everton schuster" w:date="2020-11-26T22:55:00Z">
            <w:r w:rsidRPr="00CB3AC0" w:rsidDel="00333BB5">
              <w:rPr>
                <w:rStyle w:val="Hyperlink"/>
                <w:noProof/>
              </w:rPr>
              <w:delText>2.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Análise do negócio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_Toc57323637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3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A598879" w14:textId="3D1B62CD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467" w:author="everton schuster" w:date="2020-11-26T22:55:00Z"/>
              <w:noProof/>
            </w:rPr>
          </w:pPr>
          <w:del w:id="46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"_Toc57323638"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6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70" w:author="everton schuster" w:date="2020-11-26T22:55:00Z">
            <w:r w:rsidRPr="00CB3AC0" w:rsidDel="00333BB5">
              <w:rPr>
                <w:rStyle w:val="Hyperlink"/>
                <w:noProof/>
              </w:rPr>
              <w:delText>2.1.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Descrição dos problemas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_Toc57323638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3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7D5849D" w14:textId="3E289F03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471" w:author="everton schuster" w:date="2020-11-26T22:55:00Z"/>
              <w:noProof/>
            </w:rPr>
          </w:pPr>
          <w:del w:id="47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"_Toc57323639"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7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74" w:author="everton schuster" w:date="2020-11-26T22:55:00Z">
            <w:r w:rsidRPr="00CB3AC0" w:rsidDel="00333BB5">
              <w:rPr>
                <w:rStyle w:val="Hyperlink"/>
                <w:noProof/>
              </w:rPr>
              <w:delText>2.2.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Envolvidos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_Toc57323639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3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54D6236" w14:textId="568638C2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475" w:author="everton schuster" w:date="2020-11-26T22:55:00Z"/>
              <w:noProof/>
            </w:rPr>
          </w:pPr>
          <w:del w:id="47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"_Toc57323640"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7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78" w:author="everton schuster" w:date="2020-11-26T22:55:00Z">
            <w:r w:rsidRPr="00CB3AC0" w:rsidDel="00333BB5">
              <w:rPr>
                <w:rStyle w:val="Hyperlink"/>
                <w:noProof/>
              </w:rPr>
              <w:delText>2.3.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Usuários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_Toc57323640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3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4BD9006" w14:textId="0368AE55" w:rsidR="00333BB5" w:rsidDel="00333BB5" w:rsidRDefault="00333BB5">
          <w:pPr>
            <w:pStyle w:val="Sumrio1"/>
            <w:tabs>
              <w:tab w:val="left" w:pos="440"/>
              <w:tab w:val="right" w:leader="dot" w:pos="8494"/>
            </w:tabs>
            <w:rPr>
              <w:del w:id="479" w:author="everton schuster" w:date="2020-11-26T22:55:00Z"/>
              <w:noProof/>
            </w:rPr>
          </w:pPr>
          <w:del w:id="48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"_Toc57323641"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8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82" w:author="everton schuster" w:date="2020-11-26T22:55:00Z">
            <w:r w:rsidRPr="00CB3AC0" w:rsidDel="00333BB5">
              <w:rPr>
                <w:rStyle w:val="Hyperlink"/>
                <w:noProof/>
              </w:rPr>
              <w:delText>3.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DER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_Toc57323641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4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74B314A" w14:textId="00349308" w:rsidR="00333BB5" w:rsidDel="00333BB5" w:rsidRDefault="00333BB5">
          <w:pPr>
            <w:pStyle w:val="Sumrio1"/>
            <w:tabs>
              <w:tab w:val="left" w:pos="440"/>
              <w:tab w:val="right" w:leader="dot" w:pos="8494"/>
            </w:tabs>
            <w:rPr>
              <w:del w:id="483" w:author="everton schuster" w:date="2020-11-26T22:55:00Z"/>
              <w:noProof/>
            </w:rPr>
          </w:pPr>
          <w:del w:id="48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"_Toc57323642"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8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86" w:author="everton schuster" w:date="2020-11-26T22:55:00Z">
            <w:r w:rsidRPr="00CB3AC0" w:rsidDel="00333BB5">
              <w:rPr>
                <w:rStyle w:val="Hyperlink"/>
                <w:noProof/>
              </w:rPr>
              <w:delText>4.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Lista de requisitos funcionais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_Toc57323642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AAEA825" w14:textId="235D19D5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487" w:author="everton schuster" w:date="2020-11-26T22:55:00Z"/>
              <w:noProof/>
            </w:rPr>
          </w:pPr>
          <w:del w:id="48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"_Toc57323643"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8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90" w:author="everton schuster" w:date="2020-11-26T22:55:00Z">
            <w:r w:rsidRPr="00CB3AC0" w:rsidDel="00333BB5">
              <w:rPr>
                <w:rStyle w:val="Hyperlink"/>
                <w:noProof/>
              </w:rPr>
              <w:delText>4.1.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categoria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_Toc57323643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975591F" w14:textId="43B1C435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491" w:author="everton schuster" w:date="2020-11-26T22:55:00Z"/>
              <w:noProof/>
            </w:rPr>
          </w:pPr>
          <w:del w:id="49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"_Toc57323644"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9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9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4.1.1. Listar categorias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_Toc57323644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5E8F79E" w14:textId="2A5CF27E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495" w:author="everton schuster" w:date="2020-11-26T22:55:00Z"/>
              <w:noProof/>
            </w:rPr>
          </w:pPr>
          <w:del w:id="49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"_Toc57323645"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49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49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4.1.2. Inserir categoria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_Toc57323645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5703DD1" w14:textId="1906213F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499" w:author="everton schuster" w:date="2020-11-26T22:55:00Z"/>
              <w:noProof/>
            </w:rPr>
          </w:pPr>
          <w:del w:id="50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"_Toc57323646"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0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0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4.1.3. Alterar categoria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_Toc57323646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E005777" w14:textId="09C41AC4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03" w:author="everton schuster" w:date="2020-11-26T22:55:00Z"/>
              <w:noProof/>
            </w:rPr>
          </w:pPr>
          <w:del w:id="50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"_Toc57323647"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0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0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4.1.4. Excluir categoria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_Toc57323647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E283039" w14:textId="123A0262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507" w:author="everton schuster" w:date="2020-11-26T22:55:00Z"/>
              <w:noProof/>
            </w:rPr>
          </w:pPr>
          <w:del w:id="50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"_Toc57323648"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0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10" w:author="everton schuster" w:date="2020-11-26T22:55:00Z">
            <w:r w:rsidRPr="00CB3AC0" w:rsidDel="00333BB5">
              <w:rPr>
                <w:rStyle w:val="Hyperlink"/>
                <w:noProof/>
              </w:rPr>
              <w:delText>4.2.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cidade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_Toc57323648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6CEB2D4" w14:textId="276F4648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11" w:author="everton schuster" w:date="2020-11-26T22:55:00Z"/>
              <w:noProof/>
            </w:rPr>
          </w:pPr>
          <w:del w:id="51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"_Toc57323649"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1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1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4.2.1. Listar cidades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_Toc57323649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2AF4ABB" w14:textId="4A130BD0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15" w:author="everton schuster" w:date="2020-11-26T22:55:00Z"/>
              <w:noProof/>
            </w:rPr>
          </w:pPr>
          <w:del w:id="51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"_Toc57323650"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1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1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4.2.2. Inserir cidade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_Toc57323650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9D2A800" w14:textId="6E134A4C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19" w:author="everton schuster" w:date="2020-11-26T22:55:00Z"/>
              <w:noProof/>
            </w:rPr>
          </w:pPr>
          <w:del w:id="52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"_Toc57323651"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2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2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4.2.3. Alterar cidade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_Toc57323651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183C716" w14:textId="703C686E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23" w:author="everton schuster" w:date="2020-11-26T22:55:00Z"/>
              <w:noProof/>
            </w:rPr>
          </w:pPr>
          <w:del w:id="52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"_Toc57323652"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2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2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4.2.4. Excluir cidade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_Toc57323652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77994F2" w14:textId="24A9198B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527" w:author="everton schuster" w:date="2020-11-26T22:55:00Z"/>
              <w:noProof/>
            </w:rPr>
          </w:pPr>
          <w:del w:id="52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"_Toc57323653"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2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30" w:author="everton schuster" w:date="2020-11-26T22:55:00Z">
            <w:r w:rsidRPr="00CB3AC0" w:rsidDel="00333BB5">
              <w:rPr>
                <w:rStyle w:val="Hyperlink"/>
                <w:noProof/>
              </w:rPr>
              <w:delText>4.3.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cliente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_Toc57323653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E53EECB" w14:textId="39221CEE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31" w:author="everton schuster" w:date="2020-11-26T22:55:00Z"/>
              <w:noProof/>
            </w:rPr>
          </w:pPr>
          <w:del w:id="53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"_Toc57323654"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3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3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4.3.1. Listar cliente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_Toc57323654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4FCA449" w14:textId="1C0C7F6F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35" w:author="everton schuster" w:date="2020-11-26T22:55:00Z"/>
              <w:noProof/>
            </w:rPr>
          </w:pPr>
          <w:del w:id="53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"_Toc57323655"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3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3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4.3.2. Inserir cliente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_Toc57323655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B374362" w14:textId="5276C5F3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39" w:author="everton schuster" w:date="2020-11-26T22:55:00Z"/>
              <w:noProof/>
            </w:rPr>
          </w:pPr>
          <w:del w:id="54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"_Toc57323656"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4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4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4.3.3. Alterar cliente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_Toc57323656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220EFA6" w14:textId="39080BCF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43" w:author="everton schuster" w:date="2020-11-26T22:55:00Z"/>
              <w:noProof/>
            </w:rPr>
          </w:pPr>
          <w:del w:id="54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"_Toc57323657"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4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4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4.3.4. Excluir cliente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_Toc57323657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496A677" w14:textId="675A5064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547" w:author="everton schuster" w:date="2020-11-26T22:55:00Z"/>
              <w:noProof/>
            </w:rPr>
          </w:pPr>
          <w:del w:id="54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"_Toc57323658"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4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50" w:author="everton schuster" w:date="2020-11-26T22:55:00Z">
            <w:r w:rsidRPr="00CB3AC0" w:rsidDel="00333BB5">
              <w:rPr>
                <w:rStyle w:val="Hyperlink"/>
                <w:noProof/>
              </w:rPr>
              <w:delText>4.4.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condição de pagamento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_Toc57323658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27D2A7A" w14:textId="1DAF9A76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51" w:author="everton schuster" w:date="2020-11-26T22:55:00Z"/>
              <w:noProof/>
            </w:rPr>
          </w:pPr>
          <w:del w:id="55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"_Toc57323659"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5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5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4.4.1. Listar condições de pagamentos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_Toc57323659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6D35EEB" w14:textId="53CB2869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55" w:author="everton schuster" w:date="2020-11-26T22:55:00Z"/>
              <w:noProof/>
            </w:rPr>
          </w:pPr>
          <w:del w:id="55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"_Toc57323660"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5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5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4.4.2. Inserir condição de pagamento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_Toc57323660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5ED139F" w14:textId="55D36F25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59" w:author="everton schuster" w:date="2020-11-26T22:55:00Z"/>
              <w:noProof/>
            </w:rPr>
          </w:pPr>
          <w:del w:id="56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"_Toc57323661"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6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6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4.4.3. Alterar condição de pagamento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_Toc57323661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431681B8" w14:textId="7812BB53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63" w:author="everton schuster" w:date="2020-11-26T22:55:00Z"/>
              <w:noProof/>
            </w:rPr>
          </w:pPr>
          <w:del w:id="56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"_Toc57323662"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6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6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4.4.4. Excluir condição de pagamento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_Toc57323662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17B4A35" w14:textId="5AFDE952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567" w:author="everton schuster" w:date="2020-11-26T22:55:00Z"/>
              <w:noProof/>
            </w:rPr>
          </w:pPr>
          <w:del w:id="56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"_Toc57323663"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6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70" w:author="everton schuster" w:date="2020-11-26T22:55:00Z">
            <w:r w:rsidRPr="00CB3AC0" w:rsidDel="00333BB5">
              <w:rPr>
                <w:rStyle w:val="Hyperlink"/>
                <w:noProof/>
              </w:rPr>
              <w:delText>4.5.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estado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_Toc57323663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1DAAF58" w14:textId="6CA5BC71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71" w:author="everton schuster" w:date="2020-11-26T22:55:00Z"/>
              <w:noProof/>
            </w:rPr>
          </w:pPr>
          <w:del w:id="57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"_Toc57323664"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7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7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4.5.1. Listar estados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_Toc57323664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D857F83" w14:textId="4F7D767D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75" w:author="everton schuster" w:date="2020-11-26T22:55:00Z"/>
              <w:noProof/>
            </w:rPr>
          </w:pPr>
          <w:del w:id="57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"_Toc57323665"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7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7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4.5.2. Inserir estado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_Toc57323665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45799571" w14:textId="38199DC3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79" w:author="everton schuster" w:date="2020-11-26T22:55:00Z"/>
              <w:noProof/>
            </w:rPr>
          </w:pPr>
          <w:del w:id="58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"_Toc57323666"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8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8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4.5.3. Alterar estado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_Toc57323666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466DA27" w14:textId="4D26F627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83" w:author="everton schuster" w:date="2020-11-26T22:55:00Z"/>
              <w:noProof/>
            </w:rPr>
          </w:pPr>
          <w:del w:id="58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"_Toc57323667"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8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8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4.5.4. Excluir estado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_Toc57323667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8CBFCA8" w14:textId="1B16B045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587" w:author="everton schuster" w:date="2020-11-26T22:55:00Z"/>
              <w:noProof/>
            </w:rPr>
          </w:pPr>
          <w:del w:id="58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"_Toc57323668"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8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90" w:author="everton schuster" w:date="2020-11-26T22:55:00Z">
            <w:r w:rsidRPr="00CB3AC0" w:rsidDel="00333BB5">
              <w:rPr>
                <w:rStyle w:val="Hyperlink"/>
                <w:noProof/>
              </w:rPr>
              <w:delText>4.6.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forma de pagamentos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_Toc57323668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4A8A7DA" w14:textId="32801AE3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91" w:author="everton schuster" w:date="2020-11-26T22:55:00Z"/>
              <w:noProof/>
            </w:rPr>
          </w:pPr>
          <w:del w:id="59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"_Toc57323669"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9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9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4.6.1. Listar formas de pagamentos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_Toc57323669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53C2278" w14:textId="0B81240F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95" w:author="everton schuster" w:date="2020-11-26T22:55:00Z"/>
              <w:noProof/>
            </w:rPr>
          </w:pPr>
          <w:del w:id="59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"_Toc57323670"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59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59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4.6.2. Inserir forma de pagamento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_Toc57323670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F03525A" w14:textId="66BF5E86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599" w:author="everton schuster" w:date="2020-11-26T22:55:00Z"/>
              <w:noProof/>
            </w:rPr>
          </w:pPr>
          <w:del w:id="60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"_Toc57323671"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0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0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4.6.3. Alterar forma de pagamento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_Toc57323671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D7B0ACE" w14:textId="7062805D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03" w:author="everton schuster" w:date="2020-11-26T22:55:00Z"/>
              <w:noProof/>
            </w:rPr>
          </w:pPr>
          <w:del w:id="60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"_Toc57323672"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0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0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4.6.4. Excluir forma de pagamento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_Toc57323672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45A5EF2" w14:textId="692F4FF3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607" w:author="everton schuster" w:date="2020-11-26T22:55:00Z"/>
              <w:noProof/>
            </w:rPr>
          </w:pPr>
          <w:del w:id="60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"_Toc57323673"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0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10" w:author="everton schuster" w:date="2020-11-26T22:55:00Z">
            <w:r w:rsidRPr="00CB3AC0" w:rsidDel="00333BB5">
              <w:rPr>
                <w:rStyle w:val="Hyperlink"/>
                <w:noProof/>
              </w:rPr>
              <w:delText>4.7.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fornecedores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_Toc57323673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9F94926" w14:textId="41EE5B68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11" w:author="everton schuster" w:date="2020-11-26T22:55:00Z"/>
              <w:noProof/>
            </w:rPr>
          </w:pPr>
          <w:del w:id="61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"_Toc57323674"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1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1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4.7.1. Listar fornecedores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_Toc57323674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B780B79" w14:textId="4CC0A888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15" w:author="everton schuster" w:date="2020-11-26T22:55:00Z"/>
              <w:noProof/>
            </w:rPr>
          </w:pPr>
          <w:del w:id="61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"_Toc57323675"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1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1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4.7.2. Inserir fornecedor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_Toc57323675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75D048A" w14:textId="3D224EF4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19" w:author="everton schuster" w:date="2020-11-26T22:55:00Z"/>
              <w:noProof/>
            </w:rPr>
          </w:pPr>
          <w:del w:id="62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"_Toc57323676"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2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2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4.7.3. Alterar fornecedor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_Toc57323676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683E4F8" w14:textId="585C7475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23" w:author="everton schuster" w:date="2020-11-26T22:55:00Z"/>
              <w:noProof/>
            </w:rPr>
          </w:pPr>
          <w:del w:id="62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"_Toc57323677"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2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2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4.7.4. Excluir fornecedor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_Toc57323677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CF3D8D4" w14:textId="2685E8A9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627" w:author="everton schuster" w:date="2020-11-26T22:55:00Z"/>
              <w:noProof/>
            </w:rPr>
          </w:pPr>
          <w:del w:id="62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"_Toc57323678"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2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30" w:author="everton schuster" w:date="2020-11-26T22:55:00Z">
            <w:r w:rsidRPr="00CB3AC0" w:rsidDel="00333BB5">
              <w:rPr>
                <w:rStyle w:val="Hyperlink"/>
                <w:noProof/>
              </w:rPr>
              <w:delText>4.8.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função funcionário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_Toc57323678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1D23BF2" w14:textId="51618644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31" w:author="everton schuster" w:date="2020-11-26T22:55:00Z"/>
              <w:noProof/>
            </w:rPr>
          </w:pPr>
          <w:del w:id="63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"_Toc57323679"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3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3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4.8.1. Listar funções funcionário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_Toc57323679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952815D" w14:textId="4164D12A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35" w:author="everton schuster" w:date="2020-11-26T22:55:00Z"/>
              <w:noProof/>
            </w:rPr>
          </w:pPr>
          <w:del w:id="63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"_Toc57323680"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3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3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4.8.2. Inserir função funcionário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_Toc57323680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D39AD72" w14:textId="7BB374E0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39" w:author="everton schuster" w:date="2020-11-26T22:55:00Z"/>
              <w:noProof/>
            </w:rPr>
          </w:pPr>
          <w:del w:id="64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"_Toc57323681"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4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4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4.8.3. Alterar função funcionário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_Toc57323681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48BFAE07" w14:textId="0B51D535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43" w:author="everton schuster" w:date="2020-11-26T22:55:00Z"/>
              <w:noProof/>
            </w:rPr>
          </w:pPr>
          <w:del w:id="64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"_Toc57323682"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4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4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4.8.4. Excluir função funcionário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_Toc57323682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C84248C" w14:textId="3C8FB0F0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647" w:author="everton schuster" w:date="2020-11-26T22:55:00Z"/>
              <w:noProof/>
            </w:rPr>
          </w:pPr>
          <w:del w:id="64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"_Toc57323683"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4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50" w:author="everton schuster" w:date="2020-11-26T22:55:00Z">
            <w:r w:rsidRPr="00CB3AC0" w:rsidDel="00333BB5">
              <w:rPr>
                <w:rStyle w:val="Hyperlink"/>
                <w:noProof/>
              </w:rPr>
              <w:delText>4.9.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funcionários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_Toc57323683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47AFF2D" w14:textId="2E76C55C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51" w:author="everton schuster" w:date="2020-11-26T22:55:00Z"/>
              <w:noProof/>
            </w:rPr>
          </w:pPr>
          <w:del w:id="65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"_Toc57323684"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5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5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4.9.1. Listar funcionários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_Toc57323684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D9C45FA" w14:textId="0CB64AE1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55" w:author="everton schuster" w:date="2020-11-26T22:55:00Z"/>
              <w:noProof/>
            </w:rPr>
          </w:pPr>
          <w:del w:id="65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"_Toc57323685"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5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5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4.9.2. Inserir funcionário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_Toc57323685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F355F8F" w14:textId="24A747E1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59" w:author="everton schuster" w:date="2020-11-26T22:55:00Z"/>
              <w:noProof/>
            </w:rPr>
          </w:pPr>
          <w:del w:id="66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"_Toc57323686"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6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6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4.9.3. Alterar funcionário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_Toc57323686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D9FE5B1" w14:textId="208F96E5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63" w:author="everton schuster" w:date="2020-11-26T22:55:00Z"/>
              <w:noProof/>
            </w:rPr>
          </w:pPr>
          <w:del w:id="66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"_Toc57323687"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6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6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4.9.4. Excluir funcionário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_Toc57323687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A3B6AA1" w14:textId="72C6665C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667" w:author="everton schuster" w:date="2020-11-26T22:55:00Z"/>
              <w:noProof/>
            </w:rPr>
          </w:pPr>
          <w:del w:id="66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"_Toc57323688"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6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70" w:author="everton schuster" w:date="2020-11-26T22:55:00Z">
            <w:r w:rsidRPr="00CB3AC0" w:rsidDel="00333BB5">
              <w:rPr>
                <w:rStyle w:val="Hyperlink"/>
                <w:noProof/>
              </w:rPr>
              <w:delText>4.10.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marca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_Toc57323688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4766638" w14:textId="1BC78989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71" w:author="everton schuster" w:date="2020-11-26T22:55:00Z"/>
              <w:noProof/>
            </w:rPr>
          </w:pPr>
          <w:del w:id="67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"_Toc57323689"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7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7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4.10.1. Listar marcas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_Toc57323689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D3C7A56" w14:textId="3B7DE546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75" w:author="everton schuster" w:date="2020-11-26T22:55:00Z"/>
              <w:noProof/>
            </w:rPr>
          </w:pPr>
          <w:del w:id="67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"_Toc57323690"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7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7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4.10.2. Inserir marca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_Toc57323690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42E2929" w14:textId="6DCCE092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79" w:author="everton schuster" w:date="2020-11-26T22:55:00Z"/>
              <w:noProof/>
            </w:rPr>
          </w:pPr>
          <w:del w:id="68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"_Toc57323691"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8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8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4.10.3. Alterar marca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_Toc57323691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49EDBD5F" w14:textId="38DCF672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83" w:author="everton schuster" w:date="2020-11-26T22:55:00Z"/>
              <w:noProof/>
            </w:rPr>
          </w:pPr>
          <w:del w:id="68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"_Toc57323692"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8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8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4.10.4. Excluir marca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_Toc57323692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4086B72F" w14:textId="34CB47F9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687" w:author="everton schuster" w:date="2020-11-26T22:55:00Z"/>
              <w:noProof/>
            </w:rPr>
          </w:pPr>
          <w:del w:id="68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"_Toc57323693"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8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90" w:author="everton schuster" w:date="2020-11-26T22:55:00Z">
            <w:r w:rsidRPr="00CB3AC0" w:rsidDel="00333BB5">
              <w:rPr>
                <w:rStyle w:val="Hyperlink"/>
                <w:noProof/>
              </w:rPr>
              <w:delText>4.11.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países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_Toc57323693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B2E5F78" w14:textId="6A96C431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91" w:author="everton schuster" w:date="2020-11-26T22:55:00Z"/>
              <w:noProof/>
            </w:rPr>
          </w:pPr>
          <w:del w:id="69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"_Toc57323694"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9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9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4.11.1. Listar países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_Toc57323694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D112676" w14:textId="2C8D0DFA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95" w:author="everton schuster" w:date="2020-11-26T22:55:00Z"/>
              <w:noProof/>
            </w:rPr>
          </w:pPr>
          <w:del w:id="69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"_Toc57323695"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69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69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4.11.2. Inserir país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_Toc57323695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5FD2241" w14:textId="3F8C64C8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699" w:author="everton schuster" w:date="2020-11-26T22:55:00Z"/>
              <w:noProof/>
            </w:rPr>
          </w:pPr>
          <w:del w:id="70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"_Toc57323696"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0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0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4.11.3. Alterar país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_Toc57323696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B1809F4" w14:textId="7A8437D7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03" w:author="everton schuster" w:date="2020-11-26T22:55:00Z"/>
              <w:noProof/>
            </w:rPr>
          </w:pPr>
          <w:del w:id="70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"_Toc57323697"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0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0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4.11.4. Excluir país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_Toc57323697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442B686" w14:textId="0A065B04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707" w:author="everton schuster" w:date="2020-11-26T22:55:00Z"/>
              <w:noProof/>
            </w:rPr>
          </w:pPr>
          <w:del w:id="70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"_Toc57323698"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0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10" w:author="everton schuster" w:date="2020-11-26T22:55:00Z">
            <w:r w:rsidRPr="00CB3AC0" w:rsidDel="00333BB5">
              <w:rPr>
                <w:rStyle w:val="Hyperlink"/>
                <w:noProof/>
              </w:rPr>
              <w:delText>4.12.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produtos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_Toc57323698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E610733" w14:textId="5E9BDE12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11" w:author="everton schuster" w:date="2020-11-26T22:55:00Z"/>
              <w:noProof/>
            </w:rPr>
          </w:pPr>
          <w:del w:id="71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"_Toc57323699"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1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1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4.12.1. Listar produtos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_Toc57323699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B5E052B" w14:textId="3C9C9BBB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15" w:author="everton schuster" w:date="2020-11-26T22:55:00Z"/>
              <w:noProof/>
            </w:rPr>
          </w:pPr>
          <w:del w:id="71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"_Toc57323700"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1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1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4.12.2. Inserir produto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_Toc57323700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40F93410" w14:textId="60D63DE4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19" w:author="everton schuster" w:date="2020-11-26T22:55:00Z"/>
              <w:noProof/>
            </w:rPr>
          </w:pPr>
          <w:del w:id="72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"_Toc57323701"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2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2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4.12.3. Alterar produto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_Toc57323701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34F23CD" w14:textId="2CBB632A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23" w:author="everton schuster" w:date="2020-11-26T22:55:00Z"/>
              <w:noProof/>
            </w:rPr>
          </w:pPr>
          <w:del w:id="72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"_Toc57323702"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2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2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4.12.4. Excluir produto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_Toc57323702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E1D4F14" w14:textId="1AB833E8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727" w:author="everton schuster" w:date="2020-11-26T22:55:00Z"/>
              <w:noProof/>
            </w:rPr>
          </w:pPr>
          <w:del w:id="72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"_Toc57323703"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2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30" w:author="everton schuster" w:date="2020-11-26T22:55:00Z">
            <w:r w:rsidRPr="00CB3AC0" w:rsidDel="00333BB5">
              <w:rPr>
                <w:rStyle w:val="Hyperlink"/>
                <w:noProof/>
              </w:rPr>
              <w:delText>4.13.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serviço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_Toc57323703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456FA9C7" w14:textId="0D983BCC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31" w:author="everton schuster" w:date="2020-11-26T22:55:00Z"/>
              <w:noProof/>
            </w:rPr>
          </w:pPr>
          <w:del w:id="73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"_Toc57323704"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3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3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4.13.1. Listar serviços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_Toc57323704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7D10657" w14:textId="7B8D8BE5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35" w:author="everton schuster" w:date="2020-11-26T22:55:00Z"/>
              <w:noProof/>
            </w:rPr>
          </w:pPr>
          <w:del w:id="73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"_Toc57323705"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3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3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4.13.2. Inserir serviço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_Toc57323705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8ED29A5" w14:textId="34E0495F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39" w:author="everton schuster" w:date="2020-11-26T22:55:00Z"/>
              <w:noProof/>
            </w:rPr>
          </w:pPr>
          <w:del w:id="74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"_Toc57323706"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4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4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4.13.3. Alterar serviço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_Toc57323706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D638A51" w14:textId="0A02CDF5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43" w:author="everton schuster" w:date="2020-11-26T22:55:00Z"/>
              <w:noProof/>
            </w:rPr>
          </w:pPr>
          <w:del w:id="74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"_Toc57323707"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4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4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4.13.4. Excluir serviço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_Toc57323707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EBE0412" w14:textId="3091ABEB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747" w:author="everton schuster" w:date="2020-11-26T22:55:00Z"/>
              <w:noProof/>
            </w:rPr>
          </w:pPr>
          <w:del w:id="74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"_Toc57323708"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4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50" w:author="everton schuster" w:date="2020-11-26T22:55:00Z">
            <w:r w:rsidRPr="00CB3AC0" w:rsidDel="00333BB5">
              <w:rPr>
                <w:rStyle w:val="Hyperlink"/>
                <w:noProof/>
              </w:rPr>
              <w:delText>4.14.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unidades de medida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_Toc57323708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AAED452" w14:textId="6113F4C3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51" w:author="everton schuster" w:date="2020-11-26T22:55:00Z"/>
              <w:noProof/>
            </w:rPr>
          </w:pPr>
          <w:del w:id="75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"_Toc57323709"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5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5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4.14.1. Listar unidades de medida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_Toc57323709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01426F5" w14:textId="393A53C1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55" w:author="everton schuster" w:date="2020-11-26T22:55:00Z"/>
              <w:noProof/>
            </w:rPr>
          </w:pPr>
          <w:del w:id="75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"_Toc57323710"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5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5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4.14.2. Inserir unidade de medida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_Toc57323710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0273E52" w14:textId="145864BA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59" w:author="everton schuster" w:date="2020-11-26T22:55:00Z"/>
              <w:noProof/>
            </w:rPr>
          </w:pPr>
          <w:del w:id="76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"_Toc57323711"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6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6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4.14.3. Alterar unidade de medida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_Toc57323711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C8ECE45" w14:textId="553A7025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63" w:author="everton schuster" w:date="2020-11-26T22:55:00Z"/>
              <w:noProof/>
            </w:rPr>
          </w:pPr>
          <w:del w:id="76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"_Toc57323712"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6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6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4.14.4. Excluir unidade de medida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_Toc57323712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D8BF7EB" w14:textId="4ABDE3AF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767" w:author="everton schuster" w:date="2020-11-26T22:55:00Z"/>
              <w:noProof/>
            </w:rPr>
          </w:pPr>
          <w:del w:id="76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"_Toc57323713"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6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70" w:author="everton schuster" w:date="2020-11-26T22:55:00Z">
            <w:r w:rsidRPr="00CB3AC0" w:rsidDel="00333BB5">
              <w:rPr>
                <w:rStyle w:val="Hyperlink"/>
                <w:noProof/>
              </w:rPr>
              <w:delText>4.15.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cadastro de usuários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_Toc57323713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DB2DDD1" w14:textId="7FFA4B42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71" w:author="everton schuster" w:date="2020-11-26T22:55:00Z"/>
              <w:noProof/>
            </w:rPr>
          </w:pPr>
          <w:del w:id="77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"_Toc57323714"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7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7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4.15.1. Listar usuários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_Toc57323714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1F4870C" w14:textId="0F408E92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75" w:author="everton schuster" w:date="2020-11-26T22:55:00Z"/>
              <w:noProof/>
            </w:rPr>
          </w:pPr>
          <w:del w:id="77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"_Toc57323715"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7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7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4.15.2. Inserir usuário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_Toc57323715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CEDB565" w14:textId="2B48117C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79" w:author="everton schuster" w:date="2020-11-26T22:55:00Z"/>
              <w:noProof/>
            </w:rPr>
          </w:pPr>
          <w:del w:id="78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"_Toc57323716"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8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8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4.15.3. Alterar usuário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_Toc57323716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654BBF5" w14:textId="7A223DE8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83" w:author="everton schuster" w:date="2020-11-26T22:55:00Z"/>
              <w:noProof/>
            </w:rPr>
          </w:pPr>
          <w:del w:id="78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"_Toc57323717"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8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8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4.15.4. Excluir usuário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_Toc57323717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BBB7ECB" w14:textId="4254162B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787" w:author="everton schuster" w:date="2020-11-26T22:55:00Z"/>
              <w:noProof/>
            </w:rPr>
          </w:pPr>
          <w:del w:id="78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"_Toc57323718"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8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90" w:author="everton schuster" w:date="2020-11-26T22:55:00Z">
            <w:r w:rsidRPr="00CB3AC0" w:rsidDel="00333BB5">
              <w:rPr>
                <w:rStyle w:val="Hyperlink"/>
                <w:noProof/>
              </w:rPr>
              <w:delText>4.16.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compra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_Toc57323718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2FC14F4" w14:textId="62381202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91" w:author="everton schuster" w:date="2020-11-26T22:55:00Z"/>
              <w:noProof/>
            </w:rPr>
          </w:pPr>
          <w:del w:id="79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"_Toc57323719"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9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9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4.16.1. Listar compras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_Toc57323719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BBC9AFF" w14:textId="58472985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95" w:author="everton schuster" w:date="2020-11-26T22:55:00Z"/>
              <w:noProof/>
            </w:rPr>
          </w:pPr>
          <w:del w:id="79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"_Toc57323720"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79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79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4.16.2. Inserir compra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_Toc57323720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D9317FB" w14:textId="483F161F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799" w:author="everton schuster" w:date="2020-11-26T22:55:00Z"/>
              <w:noProof/>
            </w:rPr>
          </w:pPr>
          <w:del w:id="80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"_Toc57323721"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0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0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4.16.3. Visualizar detalhes compra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_Toc57323721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4F0BCF06" w14:textId="3D7F9D79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03" w:author="everton schuster" w:date="2020-11-26T22:55:00Z"/>
              <w:noProof/>
            </w:rPr>
          </w:pPr>
          <w:del w:id="80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"_Toc57323722"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0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0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4.16.4. Cancelar compra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_Toc57323722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3120707" w14:textId="33EEDF15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807" w:author="everton schuster" w:date="2020-11-26T22:55:00Z"/>
              <w:noProof/>
            </w:rPr>
          </w:pPr>
          <w:del w:id="80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"_Toc57323723"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0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10" w:author="everton schuster" w:date="2020-11-26T22:55:00Z">
            <w:r w:rsidRPr="00CB3AC0" w:rsidDel="00333BB5">
              <w:rPr>
                <w:rStyle w:val="Hyperlink"/>
                <w:noProof/>
              </w:rPr>
              <w:delText>4.17.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contas a pagar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_Toc57323723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5A455F6" w14:textId="4EED8A50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11" w:author="everton schuster" w:date="2020-11-26T22:55:00Z"/>
              <w:noProof/>
            </w:rPr>
          </w:pPr>
          <w:del w:id="81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"_Toc57323724"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1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1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4.17.1. Listar contas a pagar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_Toc57323724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C827D9A" w14:textId="70F200DD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15" w:author="everton schuster" w:date="2020-11-26T22:55:00Z"/>
              <w:noProof/>
            </w:rPr>
          </w:pPr>
          <w:del w:id="81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"_Toc57323725"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1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1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4.17.2. Inserir contas a pagar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_Toc57323725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51988D6" w14:textId="27E6DABC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19" w:author="everton schuster" w:date="2020-11-26T22:55:00Z"/>
              <w:noProof/>
            </w:rPr>
          </w:pPr>
          <w:del w:id="82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"_Toc57323726"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2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2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4.17.3. Alterar contas a pagar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_Toc57323726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FA35861" w14:textId="738D07E2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23" w:author="everton schuster" w:date="2020-11-26T22:55:00Z"/>
              <w:noProof/>
            </w:rPr>
          </w:pPr>
          <w:del w:id="82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"_Toc57323727"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2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2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4.17.4. Cancelar contas a pagar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_Toc57323727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8824487" w14:textId="7F6ED8DF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27" w:author="everton schuster" w:date="2020-11-26T22:55:00Z"/>
              <w:noProof/>
            </w:rPr>
          </w:pPr>
          <w:del w:id="82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"_Toc57323728"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2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30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4.17.5. Visualizar contas a pagar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_Toc57323728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88BA6DE" w14:textId="6AB82246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31" w:author="everton schuster" w:date="2020-11-26T22:55:00Z"/>
              <w:noProof/>
            </w:rPr>
          </w:pPr>
          <w:del w:id="83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"_Toc57323729"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3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3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4.17.6. Realizar pagamento conta a pagar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_Toc57323729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08D527E" w14:textId="068F6E8E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835" w:author="everton schuster" w:date="2020-11-26T22:55:00Z"/>
              <w:noProof/>
            </w:rPr>
          </w:pPr>
          <w:del w:id="83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"_Toc57323730"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3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38" w:author="everton schuster" w:date="2020-11-26T22:55:00Z">
            <w:r w:rsidRPr="00CB3AC0" w:rsidDel="00333BB5">
              <w:rPr>
                <w:rStyle w:val="Hyperlink"/>
                <w:noProof/>
              </w:rPr>
              <w:delText>4.18.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contas a receber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_Toc57323730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8A255F6" w14:textId="21038763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39" w:author="everton schuster" w:date="2020-11-26T22:55:00Z"/>
              <w:noProof/>
            </w:rPr>
          </w:pPr>
          <w:del w:id="84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"_Toc57323731"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4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4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4.18.1. Listar contas a recebe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_Toc57323731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6C87BF6" w14:textId="4E98EE89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43" w:author="everton schuster" w:date="2020-11-26T22:55:00Z"/>
              <w:noProof/>
            </w:rPr>
          </w:pPr>
          <w:del w:id="84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"_Toc57323732"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4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4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4.18.2. Alterar conta a recebe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_Toc57323732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4484BAE" w14:textId="1A53AEC5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47" w:author="everton schuster" w:date="2020-11-26T22:55:00Z"/>
              <w:noProof/>
            </w:rPr>
          </w:pPr>
          <w:del w:id="84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"_Toc57323733"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4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50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4.18.3. Realizar recebimento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_Toc57323733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48C3EB6" w14:textId="03FEDF6C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51" w:author="everton schuster" w:date="2020-11-26T22:55:00Z"/>
              <w:noProof/>
            </w:rPr>
          </w:pPr>
          <w:del w:id="85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"_Toc57323734"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5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5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4.18.4. Visualizar recebimento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_Toc57323734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34E8031" w14:textId="6AE44074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55" w:author="everton schuster" w:date="2020-11-26T22:55:00Z"/>
              <w:noProof/>
            </w:rPr>
          </w:pPr>
          <w:del w:id="85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"_Toc57323735"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5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5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4.18.5. Cancelar conta a receber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_Toc57323735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598BADB" w14:textId="261D9333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859" w:author="everton schuster" w:date="2020-11-26T22:55:00Z"/>
              <w:noProof/>
            </w:rPr>
          </w:pPr>
          <w:del w:id="86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"_Toc57323736"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6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62" w:author="everton schuster" w:date="2020-11-26T22:55:00Z">
            <w:r w:rsidRPr="00CB3AC0" w:rsidDel="00333BB5">
              <w:rPr>
                <w:rStyle w:val="Hyperlink"/>
                <w:noProof/>
              </w:rPr>
              <w:delText>4.19.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ordem de serviço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_Toc57323736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F454257" w14:textId="6AD24666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63" w:author="everton schuster" w:date="2020-11-26T22:55:00Z"/>
              <w:noProof/>
            </w:rPr>
          </w:pPr>
          <w:del w:id="86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"_Toc57323737"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6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66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4.19.1. Listar ordem de serviço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_Toc57323737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F0EFB30" w14:textId="79C44124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67" w:author="everton schuster" w:date="2020-11-26T22:55:00Z"/>
              <w:noProof/>
            </w:rPr>
          </w:pPr>
          <w:del w:id="86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"_Toc57323738"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6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70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4.19.2. Inserir ordem de serviço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_Toc57323738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CC75CBD" w14:textId="2B67E401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71" w:author="everton schuster" w:date="2020-11-26T22:55:00Z"/>
              <w:noProof/>
            </w:rPr>
          </w:pPr>
          <w:del w:id="87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"_Toc57323739"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7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7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4.19.3. Cancelar ordem de serviço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_Toc57323739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73DCC0E" w14:textId="3D60C6D8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75" w:author="everton schuster" w:date="2020-11-26T22:55:00Z"/>
              <w:noProof/>
            </w:rPr>
          </w:pPr>
          <w:del w:id="87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"_Toc57323740"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7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7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4.19.4. Visualizar detalhes da ordem de serviço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_Toc57323740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8C9DF45" w14:textId="0CC3449A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79" w:author="everton schuster" w:date="2020-11-26T22:55:00Z"/>
              <w:noProof/>
            </w:rPr>
          </w:pPr>
          <w:del w:id="88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"_Toc57323741"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8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8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4.19.5. Visualizar próxima ordem de serviço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_Toc57323741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3873E06" w14:textId="300B3CD7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883" w:author="everton schuster" w:date="2020-11-26T22:55:00Z"/>
              <w:noProof/>
            </w:rPr>
          </w:pPr>
          <w:del w:id="88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"_Toc57323742"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8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86" w:author="everton schuster" w:date="2020-11-26T22:55:00Z">
            <w:r w:rsidRPr="00CB3AC0" w:rsidDel="00333BB5">
              <w:rPr>
                <w:rStyle w:val="Hyperlink"/>
                <w:noProof/>
              </w:rPr>
              <w:delText>4.20.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Manter vendas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_Toc57323742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6632B7F" w14:textId="71A7B06E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87" w:author="everton schuster" w:date="2020-11-26T22:55:00Z"/>
              <w:noProof/>
            </w:rPr>
          </w:pPr>
          <w:del w:id="88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"_Toc57323743"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8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90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4.20.1. Listar vendas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_Toc57323743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5886D44" w14:textId="2DB6656C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91" w:author="everton schuster" w:date="2020-11-26T22:55:00Z"/>
              <w:noProof/>
            </w:rPr>
          </w:pPr>
          <w:del w:id="89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"_Toc57323744"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9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94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4.20.2. Inserir venda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_Toc57323744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DD4CA82" w14:textId="28BE7ED9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95" w:author="everton schuster" w:date="2020-11-26T22:55:00Z"/>
              <w:noProof/>
            </w:rPr>
          </w:pPr>
          <w:del w:id="89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"_Toc57323745"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89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898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4.20.3. Cancelar venda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_Toc57323745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76999FF" w14:textId="560AB03D" w:rsidR="00333BB5" w:rsidDel="00333BB5" w:rsidRDefault="00333BB5">
          <w:pPr>
            <w:pStyle w:val="Sumrio3"/>
            <w:tabs>
              <w:tab w:val="right" w:leader="dot" w:pos="8494"/>
            </w:tabs>
            <w:rPr>
              <w:del w:id="899" w:author="everton schuster" w:date="2020-11-26T22:55:00Z"/>
              <w:noProof/>
            </w:rPr>
          </w:pPr>
          <w:del w:id="90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"_Toc57323746"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0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02" w:author="everton schuster" w:date="2020-11-26T22:55:00Z">
            <w:r w:rsidRPr="00CB3AC0" w:rsidDel="00333BB5">
              <w:rPr>
                <w:rStyle w:val="Hyperlink"/>
                <w:rFonts w:cs="Arial"/>
                <w:noProof/>
              </w:rPr>
              <w:delText>4.20.4. Visualizar detalhes da venda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_Toc57323746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9458B06" w14:textId="77D5EA62" w:rsidR="00333BB5" w:rsidDel="00333BB5" w:rsidRDefault="00333BB5">
          <w:pPr>
            <w:pStyle w:val="Sumrio1"/>
            <w:tabs>
              <w:tab w:val="left" w:pos="480"/>
              <w:tab w:val="right" w:leader="dot" w:pos="8494"/>
            </w:tabs>
            <w:rPr>
              <w:del w:id="903" w:author="everton schuster" w:date="2020-11-26T22:55:00Z"/>
              <w:noProof/>
            </w:rPr>
          </w:pPr>
          <w:del w:id="90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"_Toc57323747"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0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06" w:author="everton schuster" w:date="2020-11-26T22:55:00Z">
            <w:r w:rsidRPr="00CB3AC0" w:rsidDel="00333BB5">
              <w:rPr>
                <w:rStyle w:val="Hyperlink"/>
                <w:noProof/>
              </w:rPr>
              <w:delText>5.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Casos de uso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_Toc57323747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9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BF358A5" w14:textId="2C552D4A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907" w:author="everton schuster" w:date="2020-11-26T22:55:00Z"/>
              <w:noProof/>
            </w:rPr>
          </w:pPr>
          <w:del w:id="90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"_Toc57323748"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0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10" w:author="everton schuster" w:date="2020-11-26T22:55:00Z">
            <w:r w:rsidRPr="00CB3AC0" w:rsidDel="00333BB5">
              <w:rPr>
                <w:rStyle w:val="Hyperlink"/>
                <w:noProof/>
              </w:rPr>
              <w:delText>5.1.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Categoria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_Toc57323748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9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19C8843" w14:textId="427A8810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911" w:author="everton schuster" w:date="2020-11-26T22:55:00Z"/>
              <w:noProof/>
            </w:rPr>
          </w:pPr>
          <w:del w:id="91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"_Toc57323749"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1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14" w:author="everton schuster" w:date="2020-11-26T22:55:00Z">
            <w:r w:rsidRPr="00CB3AC0" w:rsidDel="00333BB5">
              <w:rPr>
                <w:rStyle w:val="Hyperlink"/>
                <w:noProof/>
              </w:rPr>
              <w:delText>5.2.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Cidade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_Toc57323749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13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D242F68" w14:textId="54169E4C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915" w:author="everton schuster" w:date="2020-11-26T22:55:00Z"/>
              <w:noProof/>
            </w:rPr>
          </w:pPr>
          <w:del w:id="91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"_Toc57323750"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1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18" w:author="everton schuster" w:date="2020-11-26T22:55:00Z">
            <w:r w:rsidRPr="00CB3AC0" w:rsidDel="00333BB5">
              <w:rPr>
                <w:rStyle w:val="Hyperlink"/>
                <w:noProof/>
              </w:rPr>
              <w:delText>5.3.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Cliente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_Toc57323750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03B840B" w14:textId="253D11A4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919" w:author="everton schuster" w:date="2020-11-26T22:55:00Z"/>
              <w:noProof/>
            </w:rPr>
          </w:pPr>
          <w:del w:id="92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"_Toc57323751"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2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22" w:author="everton schuster" w:date="2020-11-26T22:55:00Z">
            <w:r w:rsidRPr="00CB3AC0" w:rsidDel="00333BB5">
              <w:rPr>
                <w:rStyle w:val="Hyperlink"/>
                <w:noProof/>
              </w:rPr>
              <w:delText>5.4.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Compra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_Toc57323751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26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6457CFB" w14:textId="0712672C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923" w:author="everton schuster" w:date="2020-11-26T22:55:00Z"/>
              <w:noProof/>
            </w:rPr>
          </w:pPr>
          <w:del w:id="92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"_Toc57323752"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2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26" w:author="everton schuster" w:date="2020-11-26T22:55:00Z">
            <w:r w:rsidRPr="00CB3AC0" w:rsidDel="00333BB5">
              <w:rPr>
                <w:rStyle w:val="Hyperlink"/>
                <w:noProof/>
              </w:rPr>
              <w:delText>5.5.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Condição de pagamento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_Toc57323752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34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2D85AA4" w14:textId="495F0E72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927" w:author="everton schuster" w:date="2020-11-26T22:55:00Z"/>
              <w:noProof/>
            </w:rPr>
          </w:pPr>
          <w:del w:id="92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"_Toc57323753"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2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30" w:author="everton schuster" w:date="2020-11-26T22:55:00Z">
            <w:r w:rsidRPr="00CB3AC0" w:rsidDel="00333BB5">
              <w:rPr>
                <w:rStyle w:val="Hyperlink"/>
                <w:noProof/>
              </w:rPr>
              <w:delText>5.6.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Conta Pagar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_Toc57323753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40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4119F48F" w14:textId="229072F7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931" w:author="everton schuster" w:date="2020-11-26T22:55:00Z"/>
              <w:noProof/>
            </w:rPr>
          </w:pPr>
          <w:del w:id="93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"_Toc57323754"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3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34" w:author="everton schuster" w:date="2020-11-26T22:55:00Z">
            <w:r w:rsidRPr="00CB3AC0" w:rsidDel="00333BB5">
              <w:rPr>
                <w:rStyle w:val="Hyperlink"/>
                <w:noProof/>
              </w:rPr>
              <w:delText>5.7.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Conta Receber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_Toc57323754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48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BC7E786" w14:textId="383162C1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935" w:author="everton schuster" w:date="2020-11-26T22:55:00Z"/>
              <w:noProof/>
            </w:rPr>
          </w:pPr>
          <w:del w:id="93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"_Toc57323755"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3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38" w:author="everton schuster" w:date="2020-11-26T22:55:00Z">
            <w:r w:rsidRPr="00CB3AC0" w:rsidDel="00333BB5">
              <w:rPr>
                <w:rStyle w:val="Hyperlink"/>
                <w:noProof/>
              </w:rPr>
              <w:delText>5.8.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Equipamento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_Toc57323755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56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5F09B46D" w14:textId="5FC1798B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939" w:author="everton schuster" w:date="2020-11-26T22:55:00Z"/>
              <w:noProof/>
            </w:rPr>
          </w:pPr>
          <w:del w:id="94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"_Toc57323756"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4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42" w:author="everton schuster" w:date="2020-11-26T22:55:00Z">
            <w:r w:rsidRPr="00CB3AC0" w:rsidDel="00333BB5">
              <w:rPr>
                <w:rStyle w:val="Hyperlink"/>
                <w:noProof/>
              </w:rPr>
              <w:delText>5.9.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Estado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_Toc57323756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60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25BB502" w14:textId="43A03DD1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43" w:author="everton schuster" w:date="2020-11-26T22:55:00Z"/>
              <w:noProof/>
            </w:rPr>
          </w:pPr>
          <w:del w:id="94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"_Toc57323757"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4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46" w:author="everton schuster" w:date="2020-11-26T22:55:00Z">
            <w:r w:rsidRPr="00CB3AC0" w:rsidDel="00333BB5">
              <w:rPr>
                <w:rStyle w:val="Hyperlink"/>
                <w:noProof/>
              </w:rPr>
              <w:delText>5.10.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Forma de pagamento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_Toc57323757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33BC76B" w14:textId="730BC261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47" w:author="everton schuster" w:date="2020-11-26T22:55:00Z"/>
              <w:noProof/>
            </w:rPr>
          </w:pPr>
          <w:del w:id="94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"_Toc57323758"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4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50" w:author="everton schuster" w:date="2020-11-26T22:55:00Z">
            <w:r w:rsidRPr="00CB3AC0" w:rsidDel="00333BB5">
              <w:rPr>
                <w:rStyle w:val="Hyperlink"/>
                <w:noProof/>
              </w:rPr>
              <w:delText>5.11.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Fornecedores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_Toc57323758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69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75E4ED5" w14:textId="48C7B05F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51" w:author="everton schuster" w:date="2020-11-26T22:55:00Z"/>
              <w:noProof/>
            </w:rPr>
          </w:pPr>
          <w:del w:id="95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"_Toc57323759"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5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54" w:author="everton schuster" w:date="2020-11-26T22:55:00Z">
            <w:r w:rsidRPr="00CB3AC0" w:rsidDel="00333BB5">
              <w:rPr>
                <w:rStyle w:val="Hyperlink"/>
                <w:noProof/>
              </w:rPr>
              <w:delText>5.12.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Função funcionários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_Toc57323759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77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4802F7A0" w14:textId="5884782C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55" w:author="everton schuster" w:date="2020-11-26T22:55:00Z"/>
              <w:noProof/>
            </w:rPr>
          </w:pPr>
          <w:del w:id="95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"_Toc57323760"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5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58" w:author="everton schuster" w:date="2020-11-26T22:55:00Z">
            <w:r w:rsidRPr="00CB3AC0" w:rsidDel="00333BB5">
              <w:rPr>
                <w:rStyle w:val="Hyperlink"/>
                <w:noProof/>
              </w:rPr>
              <w:delText>5.13.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Funcionários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_Toc57323760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82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4E2A272" w14:textId="29184FC4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59" w:author="everton schuster" w:date="2020-11-26T22:55:00Z"/>
              <w:noProof/>
            </w:rPr>
          </w:pPr>
          <w:del w:id="96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"_Toc57323761"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6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62" w:author="everton schuster" w:date="2020-11-26T22:55:00Z">
            <w:r w:rsidRPr="00CB3AC0" w:rsidDel="00333BB5">
              <w:rPr>
                <w:rStyle w:val="Hyperlink"/>
                <w:noProof/>
              </w:rPr>
              <w:delText>5.14.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Marca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_Toc57323761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90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57EC9C6" w14:textId="61A69D4F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63" w:author="everton schuster" w:date="2020-11-26T22:55:00Z"/>
              <w:noProof/>
            </w:rPr>
          </w:pPr>
          <w:del w:id="96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"_Toc57323762"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6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66" w:author="everton schuster" w:date="2020-11-26T22:55:00Z">
            <w:r w:rsidRPr="00CB3AC0" w:rsidDel="00333BB5">
              <w:rPr>
                <w:rStyle w:val="Hyperlink"/>
                <w:noProof/>
              </w:rPr>
              <w:delText>5.15.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Ordem de Serviço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_Toc57323762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94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1C0FB362" w14:textId="71468E86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67" w:author="everton schuster" w:date="2020-11-26T22:55:00Z"/>
              <w:noProof/>
            </w:rPr>
          </w:pPr>
          <w:del w:id="96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"_Toc57323763"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6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70" w:author="everton schuster" w:date="2020-11-26T22:55:00Z">
            <w:r w:rsidRPr="00CB3AC0" w:rsidDel="00333BB5">
              <w:rPr>
                <w:rStyle w:val="Hyperlink"/>
                <w:noProof/>
              </w:rPr>
              <w:delText>5.16.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Pais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_Toc57323763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103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1617339" w14:textId="53C06763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71" w:author="everton schuster" w:date="2020-11-26T22:55:00Z"/>
              <w:noProof/>
            </w:rPr>
          </w:pPr>
          <w:del w:id="97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"_Toc57323764"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7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74" w:author="everton schuster" w:date="2020-11-26T22:55:00Z">
            <w:r w:rsidRPr="00CB3AC0" w:rsidDel="00333BB5">
              <w:rPr>
                <w:rStyle w:val="Hyperlink"/>
                <w:noProof/>
              </w:rPr>
              <w:delText>5.17.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Problema relatado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_Toc57323764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108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328E0329" w14:textId="3B01D7F6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75" w:author="everton schuster" w:date="2020-11-26T22:55:00Z"/>
              <w:noProof/>
            </w:rPr>
          </w:pPr>
          <w:del w:id="97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"_Toc57323765"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7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78" w:author="everton schuster" w:date="2020-11-26T22:55:00Z">
            <w:r w:rsidRPr="00CB3AC0" w:rsidDel="00333BB5">
              <w:rPr>
                <w:rStyle w:val="Hyperlink"/>
                <w:noProof/>
              </w:rPr>
              <w:delText>5.18.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Produto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_Toc57323765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112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D1C113E" w14:textId="7472C455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79" w:author="everton schuster" w:date="2020-11-26T22:55:00Z"/>
              <w:noProof/>
            </w:rPr>
          </w:pPr>
          <w:del w:id="98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"_Toc57323766"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8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82" w:author="everton schuster" w:date="2020-11-26T22:55:00Z">
            <w:r w:rsidRPr="00CB3AC0" w:rsidDel="00333BB5">
              <w:rPr>
                <w:rStyle w:val="Hyperlink"/>
                <w:noProof/>
              </w:rPr>
              <w:delText>5.19.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Serviços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_Toc57323766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119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8CE26BB" w14:textId="270309F0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83" w:author="everton schuster" w:date="2020-11-26T22:55:00Z"/>
              <w:noProof/>
            </w:rPr>
          </w:pPr>
          <w:del w:id="98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"_Toc57323767"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8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86" w:author="everton schuster" w:date="2020-11-26T22:55:00Z">
            <w:r w:rsidRPr="00CB3AC0" w:rsidDel="00333BB5">
              <w:rPr>
                <w:rStyle w:val="Hyperlink"/>
                <w:noProof/>
              </w:rPr>
              <w:delText>5.20.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Unidades de medida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_Toc57323767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124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7B0980B" w14:textId="4C870DE0" w:rsidR="00333BB5" w:rsidDel="00333BB5" w:rsidRDefault="00333BB5">
          <w:pPr>
            <w:pStyle w:val="Sumrio2"/>
            <w:tabs>
              <w:tab w:val="left" w:pos="1100"/>
              <w:tab w:val="right" w:leader="dot" w:pos="8494"/>
            </w:tabs>
            <w:rPr>
              <w:del w:id="987" w:author="everton schuster" w:date="2020-11-26T22:55:00Z"/>
              <w:noProof/>
            </w:rPr>
          </w:pPr>
          <w:del w:id="98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"_Toc57323768"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8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90" w:author="everton schuster" w:date="2020-11-26T22:55:00Z">
            <w:r w:rsidRPr="00CB3AC0" w:rsidDel="00333BB5">
              <w:rPr>
                <w:rStyle w:val="Hyperlink"/>
                <w:noProof/>
              </w:rPr>
              <w:delText>5.21.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Vendas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_Toc57323768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128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7CC5BC1A" w14:textId="5DD4D3E0" w:rsidR="00333BB5" w:rsidDel="00333BB5" w:rsidRDefault="00333BB5">
          <w:pPr>
            <w:pStyle w:val="Sumrio1"/>
            <w:tabs>
              <w:tab w:val="left" w:pos="480"/>
              <w:tab w:val="right" w:leader="dot" w:pos="8494"/>
            </w:tabs>
            <w:rPr>
              <w:del w:id="991" w:author="everton schuster" w:date="2020-11-26T22:55:00Z"/>
              <w:noProof/>
            </w:rPr>
          </w:pPr>
          <w:del w:id="992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"_Toc57323769"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93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94" w:author="everton schuster" w:date="2020-11-26T22:55:00Z">
            <w:r w:rsidRPr="00CB3AC0" w:rsidDel="00333BB5">
              <w:rPr>
                <w:rStyle w:val="Hyperlink"/>
                <w:noProof/>
              </w:rPr>
              <w:delText>6.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Requisitos não funcionais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_Toc57323769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135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48CE370B" w14:textId="1708216A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995" w:author="everton schuster" w:date="2020-11-26T22:55:00Z"/>
              <w:noProof/>
            </w:rPr>
          </w:pPr>
          <w:del w:id="996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"_Toc57323770"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997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998" w:author="everton schuster" w:date="2020-11-26T22:55:00Z">
            <w:r w:rsidRPr="00CB3AC0" w:rsidDel="00333BB5">
              <w:rPr>
                <w:rStyle w:val="Hyperlink"/>
                <w:noProof/>
              </w:rPr>
              <w:delText>6.1.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Restrições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_Toc57323770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135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2A2275BE" w14:textId="69EFC282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999" w:author="everton schuster" w:date="2020-11-26T22:55:00Z"/>
              <w:noProof/>
            </w:rPr>
          </w:pPr>
          <w:del w:id="1000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"_Toc57323771"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1001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1002" w:author="everton schuster" w:date="2020-11-26T22:55:00Z">
            <w:r w:rsidRPr="00CB3AC0" w:rsidDel="00333BB5">
              <w:rPr>
                <w:rStyle w:val="Hyperlink"/>
                <w:noProof/>
              </w:rPr>
              <w:delText>6.2.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Performance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_Toc57323771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135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070BBE36" w14:textId="30B4878A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1003" w:author="everton schuster" w:date="2020-11-26T22:55:00Z"/>
              <w:noProof/>
            </w:rPr>
          </w:pPr>
          <w:del w:id="1004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"_Toc57323772"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1005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1006" w:author="everton schuster" w:date="2020-11-26T22:55:00Z">
            <w:r w:rsidRPr="00CB3AC0" w:rsidDel="00333BB5">
              <w:rPr>
                <w:rStyle w:val="Hyperlink"/>
                <w:noProof/>
              </w:rPr>
              <w:delText>6.3.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Segurança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_Toc57323772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135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88CDC54" w14:textId="2A891D88" w:rsidR="00333BB5" w:rsidDel="00333BB5" w:rsidRDefault="00333BB5">
          <w:pPr>
            <w:pStyle w:val="Sumrio2"/>
            <w:tabs>
              <w:tab w:val="left" w:pos="880"/>
              <w:tab w:val="right" w:leader="dot" w:pos="8494"/>
            </w:tabs>
            <w:rPr>
              <w:del w:id="1007" w:author="everton schuster" w:date="2020-11-26T22:55:00Z"/>
              <w:noProof/>
            </w:rPr>
          </w:pPr>
          <w:del w:id="1008" w:author="everton schuster" w:date="2020-11-26T22:55:00Z">
            <w:r w:rsidRPr="00CB3AC0" w:rsidDel="00333BB5">
              <w:rPr>
                <w:rStyle w:val="Hyperlink"/>
                <w:noProof/>
              </w:rPr>
              <w:fldChar w:fldCharType="begin"/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Del="00333BB5">
              <w:rPr>
                <w:noProof/>
              </w:rPr>
              <w:delInstrText>HYPERLINK \l "_Toc57323773"</w:delInstrText>
            </w:r>
            <w:r w:rsidRPr="00CB3AC0" w:rsidDel="00333BB5">
              <w:rPr>
                <w:rStyle w:val="Hyperlink"/>
                <w:noProof/>
              </w:rPr>
              <w:delInstrText xml:space="preserve"> </w:delInstrText>
            </w:r>
            <w:r w:rsidRPr="00CB3AC0" w:rsidDel="00333BB5">
              <w:rPr>
                <w:rStyle w:val="Hyperlink"/>
                <w:noProof/>
              </w:rPr>
              <w:fldChar w:fldCharType="separate"/>
            </w:r>
          </w:del>
          <w:ins w:id="1009" w:author="everton schuster" w:date="2020-11-26T22:57:00Z">
            <w:r w:rsidR="00F508B5">
              <w:rPr>
                <w:rStyle w:val="Hyperlink"/>
                <w:b/>
                <w:bCs/>
                <w:noProof/>
              </w:rPr>
              <w:t>Erro! A referência de hiperlink não é válida.</w:t>
            </w:r>
          </w:ins>
          <w:del w:id="1010" w:author="everton schuster" w:date="2020-11-26T22:55:00Z">
            <w:r w:rsidRPr="00CB3AC0" w:rsidDel="00333BB5">
              <w:rPr>
                <w:rStyle w:val="Hyperlink"/>
                <w:noProof/>
              </w:rPr>
              <w:delText>6.4.</w:delText>
            </w:r>
            <w:r w:rsidDel="00333BB5">
              <w:rPr>
                <w:noProof/>
              </w:rPr>
              <w:tab/>
            </w:r>
            <w:r w:rsidRPr="00CB3AC0" w:rsidDel="00333BB5">
              <w:rPr>
                <w:rStyle w:val="Hyperlink"/>
                <w:noProof/>
              </w:rPr>
              <w:delText>Disponibilidade</w:delText>
            </w:r>
            <w:r w:rsidDel="00333BB5">
              <w:rPr>
                <w:noProof/>
                <w:webHidden/>
              </w:rPr>
              <w:tab/>
            </w:r>
            <w:r w:rsidDel="00333BB5">
              <w:rPr>
                <w:noProof/>
                <w:webHidden/>
              </w:rPr>
              <w:fldChar w:fldCharType="begin"/>
            </w:r>
            <w:r w:rsidDel="00333BB5">
              <w:rPr>
                <w:noProof/>
                <w:webHidden/>
              </w:rPr>
              <w:delInstrText xml:space="preserve"> PAGEREF _Toc57323773 \h </w:delInstrText>
            </w:r>
            <w:r w:rsidDel="00333BB5">
              <w:rPr>
                <w:noProof/>
                <w:webHidden/>
              </w:rPr>
            </w:r>
            <w:r w:rsidDel="00333BB5">
              <w:rPr>
                <w:noProof/>
                <w:webHidden/>
              </w:rPr>
              <w:fldChar w:fldCharType="separate"/>
            </w:r>
            <w:r w:rsidDel="00333BB5">
              <w:rPr>
                <w:noProof/>
                <w:webHidden/>
              </w:rPr>
              <w:delText>135</w:delText>
            </w:r>
            <w:r w:rsidDel="00333BB5">
              <w:rPr>
                <w:noProof/>
                <w:webHidden/>
              </w:rPr>
              <w:fldChar w:fldCharType="end"/>
            </w:r>
            <w:r w:rsidRPr="00CB3AC0" w:rsidDel="00333BB5">
              <w:rPr>
                <w:rStyle w:val="Hyperlink"/>
                <w:noProof/>
              </w:rPr>
              <w:fldChar w:fldCharType="end"/>
            </w:r>
          </w:del>
        </w:p>
        <w:p w14:paraId="6924082D" w14:textId="4D80D7CA" w:rsidR="00333BB5" w:rsidRDefault="00333BB5">
          <w:pPr>
            <w:rPr>
              <w:ins w:id="1011" w:author="everton schuster" w:date="2020-11-26T22:53:00Z"/>
            </w:rPr>
          </w:pPr>
          <w:ins w:id="1012" w:author="everton schuster" w:date="2020-11-26T22:53:00Z">
            <w:r>
              <w:rPr>
                <w:b/>
                <w:bCs/>
              </w:rPr>
              <w:fldChar w:fldCharType="end"/>
            </w:r>
          </w:ins>
        </w:p>
        <w:customXmlInsRangeStart w:id="1013" w:author="everton schuster" w:date="2020-11-26T22:53:00Z"/>
      </w:sdtContent>
    </w:sdt>
    <w:customXmlInsRangeEnd w:id="1013"/>
    <w:p w14:paraId="3A80A9AC" w14:textId="2FF54C0C" w:rsidR="00333BB5" w:rsidRDefault="00333BB5" w:rsidP="00333BB5">
      <w:pPr>
        <w:rPr>
          <w:ins w:id="1014" w:author="everton schuster" w:date="2020-11-26T22:56:00Z"/>
        </w:rPr>
      </w:pPr>
    </w:p>
    <w:p w14:paraId="70733948" w14:textId="0F695F98" w:rsidR="002E5CFD" w:rsidRDefault="002E5CFD" w:rsidP="00333BB5">
      <w:pPr>
        <w:rPr>
          <w:ins w:id="1015" w:author="everton schuster" w:date="2020-11-26T22:56:00Z"/>
        </w:rPr>
      </w:pPr>
    </w:p>
    <w:p w14:paraId="5884F500" w14:textId="6A1AE8A1" w:rsidR="002E5CFD" w:rsidRDefault="002E5CFD" w:rsidP="00333BB5">
      <w:pPr>
        <w:rPr>
          <w:ins w:id="1016" w:author="everton schuster" w:date="2020-11-26T22:56:00Z"/>
        </w:rPr>
      </w:pPr>
    </w:p>
    <w:p w14:paraId="255B5416" w14:textId="05A9674D" w:rsidR="002E5CFD" w:rsidRDefault="002E5CFD" w:rsidP="00333BB5">
      <w:pPr>
        <w:rPr>
          <w:ins w:id="1017" w:author="everton schuster" w:date="2020-11-26T22:56:00Z"/>
        </w:rPr>
      </w:pPr>
    </w:p>
    <w:p w14:paraId="4EECA3BA" w14:textId="2F67A113" w:rsidR="002E5CFD" w:rsidRDefault="002E5CFD" w:rsidP="00333BB5">
      <w:pPr>
        <w:rPr>
          <w:ins w:id="1018" w:author="everton schuster" w:date="2020-11-26T22:56:00Z"/>
        </w:rPr>
      </w:pPr>
    </w:p>
    <w:p w14:paraId="359B1957" w14:textId="06F9EDB0" w:rsidR="002E5CFD" w:rsidRDefault="002E5CFD" w:rsidP="00333BB5">
      <w:pPr>
        <w:rPr>
          <w:ins w:id="1019" w:author="everton schuster" w:date="2020-11-26T22:56:00Z"/>
        </w:rPr>
      </w:pPr>
    </w:p>
    <w:p w14:paraId="3D202F7C" w14:textId="4517C1FC" w:rsidR="002E5CFD" w:rsidRDefault="002E5CFD" w:rsidP="00333BB5">
      <w:pPr>
        <w:rPr>
          <w:ins w:id="1020" w:author="everton schuster" w:date="2020-11-26T22:56:00Z"/>
        </w:rPr>
      </w:pPr>
    </w:p>
    <w:p w14:paraId="3B79B571" w14:textId="03178A28" w:rsidR="002E5CFD" w:rsidRDefault="002E5CFD" w:rsidP="00333BB5">
      <w:pPr>
        <w:rPr>
          <w:ins w:id="1021" w:author="everton schuster" w:date="2020-11-26T22:56:00Z"/>
        </w:rPr>
      </w:pPr>
    </w:p>
    <w:p w14:paraId="391BC852" w14:textId="07F1884F" w:rsidR="002E5CFD" w:rsidRDefault="002E5CFD" w:rsidP="00333BB5">
      <w:pPr>
        <w:rPr>
          <w:ins w:id="1022" w:author="everton schuster" w:date="2020-11-26T22:56:00Z"/>
        </w:rPr>
      </w:pPr>
    </w:p>
    <w:p w14:paraId="5806F133" w14:textId="07BA0BD9" w:rsidR="002E5CFD" w:rsidRDefault="002E5CFD" w:rsidP="00333BB5">
      <w:pPr>
        <w:rPr>
          <w:ins w:id="1023" w:author="everton schuster" w:date="2020-11-26T22:56:00Z"/>
        </w:rPr>
      </w:pPr>
    </w:p>
    <w:p w14:paraId="076530A5" w14:textId="32F22619" w:rsidR="002E5CFD" w:rsidRDefault="002E5CFD" w:rsidP="00333BB5">
      <w:pPr>
        <w:rPr>
          <w:ins w:id="1024" w:author="everton schuster" w:date="2020-11-26T22:56:00Z"/>
        </w:rPr>
      </w:pPr>
    </w:p>
    <w:p w14:paraId="0EAC5F5B" w14:textId="675BF9BA" w:rsidR="002E5CFD" w:rsidRDefault="002E5CFD" w:rsidP="00333BB5">
      <w:pPr>
        <w:rPr>
          <w:ins w:id="1025" w:author="everton schuster" w:date="2020-11-26T22:56:00Z"/>
        </w:rPr>
      </w:pPr>
    </w:p>
    <w:p w14:paraId="4E88511A" w14:textId="66A83988" w:rsidR="002E5CFD" w:rsidRDefault="002E5CFD" w:rsidP="00333BB5">
      <w:pPr>
        <w:rPr>
          <w:ins w:id="1026" w:author="everton schuster" w:date="2020-11-26T22:56:00Z"/>
        </w:rPr>
      </w:pPr>
    </w:p>
    <w:p w14:paraId="5EB3F544" w14:textId="1848226B" w:rsidR="002E5CFD" w:rsidRDefault="002E5CFD" w:rsidP="00333BB5">
      <w:pPr>
        <w:rPr>
          <w:ins w:id="1027" w:author="everton schuster" w:date="2020-11-26T22:56:00Z"/>
        </w:rPr>
      </w:pPr>
    </w:p>
    <w:p w14:paraId="225D28DB" w14:textId="0170956D" w:rsidR="002E5CFD" w:rsidRDefault="002E5CFD" w:rsidP="00333BB5">
      <w:pPr>
        <w:rPr>
          <w:ins w:id="1028" w:author="everton schuster" w:date="2020-11-26T22:56:00Z"/>
        </w:rPr>
      </w:pPr>
    </w:p>
    <w:p w14:paraId="57212880" w14:textId="40D01DED" w:rsidR="002E5CFD" w:rsidRDefault="002E5CFD" w:rsidP="00333BB5">
      <w:pPr>
        <w:rPr>
          <w:ins w:id="1029" w:author="everton schuster" w:date="2020-11-26T22:56:00Z"/>
        </w:rPr>
      </w:pPr>
    </w:p>
    <w:p w14:paraId="0B18EBBC" w14:textId="6CF94B43" w:rsidR="002E5CFD" w:rsidRDefault="002E5CFD" w:rsidP="00333BB5">
      <w:pPr>
        <w:rPr>
          <w:ins w:id="1030" w:author="everton schuster" w:date="2020-11-26T22:56:00Z"/>
        </w:rPr>
      </w:pPr>
    </w:p>
    <w:p w14:paraId="32C94041" w14:textId="0C70D437" w:rsidR="002E5CFD" w:rsidRDefault="002E5CFD" w:rsidP="00333BB5">
      <w:pPr>
        <w:rPr>
          <w:ins w:id="1031" w:author="everton schuster" w:date="2020-11-26T22:56:00Z"/>
        </w:rPr>
      </w:pPr>
    </w:p>
    <w:p w14:paraId="5F8A0471" w14:textId="5AB01770" w:rsidR="002E5CFD" w:rsidRDefault="002E5CFD" w:rsidP="00333BB5">
      <w:pPr>
        <w:rPr>
          <w:ins w:id="1032" w:author="everton schuster" w:date="2020-11-26T22:56:00Z"/>
        </w:rPr>
      </w:pPr>
    </w:p>
    <w:p w14:paraId="30800805" w14:textId="5EBF839F" w:rsidR="002E5CFD" w:rsidRDefault="002E5CFD" w:rsidP="00333BB5">
      <w:pPr>
        <w:rPr>
          <w:ins w:id="1033" w:author="everton schuster" w:date="2020-11-26T22:56:00Z"/>
        </w:rPr>
      </w:pPr>
    </w:p>
    <w:p w14:paraId="74296292" w14:textId="01331019" w:rsidR="002E5CFD" w:rsidRDefault="002E5CFD" w:rsidP="00333BB5">
      <w:pPr>
        <w:rPr>
          <w:ins w:id="1034" w:author="everton schuster" w:date="2020-11-26T22:56:00Z"/>
        </w:rPr>
      </w:pPr>
    </w:p>
    <w:p w14:paraId="1EFD4209" w14:textId="479F4B29" w:rsidR="002E5CFD" w:rsidRDefault="002E5CFD" w:rsidP="00333BB5">
      <w:pPr>
        <w:rPr>
          <w:ins w:id="1035" w:author="everton schuster" w:date="2020-11-26T22:56:00Z"/>
        </w:rPr>
      </w:pPr>
    </w:p>
    <w:p w14:paraId="45133903" w14:textId="19F49380" w:rsidR="002E5CFD" w:rsidRDefault="002E5CFD" w:rsidP="00333BB5">
      <w:pPr>
        <w:rPr>
          <w:ins w:id="1036" w:author="everton schuster" w:date="2020-11-26T22:56:00Z"/>
        </w:rPr>
      </w:pPr>
    </w:p>
    <w:p w14:paraId="56CB58EF" w14:textId="77777777" w:rsidR="002E5CFD" w:rsidRPr="00333BB5" w:rsidRDefault="002E5CFD" w:rsidP="00333BB5">
      <w:pPr>
        <w:rPr>
          <w:ins w:id="1037" w:author="everton schuster" w:date="2020-11-26T22:52:00Z"/>
        </w:rPr>
        <w:pPrChange w:id="1038" w:author="everton schuster" w:date="2020-11-26T22:53:00Z">
          <w:pPr>
            <w:pStyle w:val="Ttulo1"/>
            <w:spacing w:line="360" w:lineRule="auto"/>
            <w:contextualSpacing/>
            <w:jc w:val="both"/>
          </w:pPr>
        </w:pPrChange>
      </w:pPr>
    </w:p>
    <w:p w14:paraId="5D4A16DA" w14:textId="343D9B6E" w:rsidR="0083315A" w:rsidRDefault="00FB62FF" w:rsidP="00820FF5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1039" w:name="_Toc57323915"/>
      <w:r w:rsidRPr="008256BD">
        <w:rPr>
          <w:sz w:val="24"/>
          <w:szCs w:val="24"/>
        </w:rPr>
        <w:lastRenderedPageBreak/>
        <w:t>Introdução</w:t>
      </w:r>
      <w:bookmarkEnd w:id="1039"/>
    </w:p>
    <w:p w14:paraId="49C71C86" w14:textId="2D3CA43F" w:rsidR="00FB62FF" w:rsidRPr="00820FF5" w:rsidRDefault="00FB62FF" w:rsidP="00FB0EBF">
      <w:pPr>
        <w:pStyle w:val="Ttulo2"/>
      </w:pPr>
      <w:bookmarkStart w:id="1040" w:name="_Toc57323916"/>
      <w:r w:rsidRPr="00820FF5">
        <w:t>Finalidade</w:t>
      </w:r>
      <w:bookmarkEnd w:id="1040"/>
    </w:p>
    <w:p w14:paraId="61FCC222" w14:textId="63876A57" w:rsidR="00820FF5" w:rsidRPr="00820FF5" w:rsidRDefault="00FB62FF" w:rsidP="008256BD">
      <w:pPr>
        <w:spacing w:after="0" w:line="360" w:lineRule="auto"/>
        <w:ind w:firstLine="708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Este documento tem finalidade de identificar e mapear as necessidades de um sistema para a Eletrônica </w:t>
      </w:r>
      <w:proofErr w:type="spellStart"/>
      <w:r w:rsidRPr="00820FF5">
        <w:rPr>
          <w:rFonts w:cs="Arial"/>
          <w:szCs w:val="24"/>
        </w:rPr>
        <w:t>Flay</w:t>
      </w:r>
      <w:proofErr w:type="spellEnd"/>
      <w:r w:rsidRPr="00820FF5">
        <w:rPr>
          <w:rFonts w:cs="Arial"/>
          <w:szCs w:val="24"/>
        </w:rPr>
        <w:t xml:space="preserve"> Back, onde este</w:t>
      </w:r>
      <w:r w:rsidR="009A26FB" w:rsidRPr="00820FF5">
        <w:rPr>
          <w:rFonts w:cs="Arial"/>
          <w:szCs w:val="24"/>
        </w:rPr>
        <w:t>,</w:t>
      </w:r>
      <w:r w:rsidRPr="00820FF5">
        <w:rPr>
          <w:rFonts w:cs="Arial"/>
          <w:szCs w:val="24"/>
        </w:rPr>
        <w:t xml:space="preserve"> de forma simples e prá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tica</w:t>
      </w:r>
      <w:r w:rsidR="009A26FB" w:rsidRPr="00820FF5">
        <w:rPr>
          <w:rFonts w:cs="Arial"/>
          <w:szCs w:val="24"/>
        </w:rPr>
        <w:t>,</w:t>
      </w:r>
      <w:r w:rsidRPr="00820FF5">
        <w:rPr>
          <w:rFonts w:cs="Arial"/>
          <w:szCs w:val="24"/>
        </w:rPr>
        <w:t xml:space="preserve"> </w:t>
      </w:r>
      <w:r w:rsidR="00C436E7" w:rsidRPr="00820FF5">
        <w:rPr>
          <w:rFonts w:cs="Arial"/>
          <w:szCs w:val="24"/>
        </w:rPr>
        <w:t xml:space="preserve">deve </w:t>
      </w:r>
      <w:r w:rsidRPr="00820FF5">
        <w:rPr>
          <w:rFonts w:cs="Arial"/>
          <w:szCs w:val="24"/>
        </w:rPr>
        <w:t xml:space="preserve">apresentar informações </w:t>
      </w:r>
      <w:r w:rsidRPr="00820FF5">
        <w:rPr>
          <w:rFonts w:cs="Arial"/>
          <w:color w:val="auto"/>
          <w:szCs w:val="24"/>
        </w:rPr>
        <w:t>pertinente</w:t>
      </w:r>
      <w:r w:rsidR="00A6366B" w:rsidRPr="00820FF5">
        <w:rPr>
          <w:rFonts w:cs="Arial"/>
          <w:color w:val="auto"/>
          <w:szCs w:val="24"/>
        </w:rPr>
        <w:t>s</w:t>
      </w:r>
      <w:r w:rsidRPr="00820FF5">
        <w:rPr>
          <w:rFonts w:cs="Arial"/>
          <w:color w:val="auto"/>
          <w:szCs w:val="24"/>
        </w:rPr>
        <w:t xml:space="preserve"> ao sistema e </w:t>
      </w:r>
      <w:r w:rsidR="00A6366B" w:rsidRPr="00820FF5">
        <w:rPr>
          <w:rFonts w:cs="Arial"/>
          <w:color w:val="auto"/>
          <w:szCs w:val="24"/>
        </w:rPr>
        <w:t>a</w:t>
      </w:r>
      <w:r w:rsidRPr="00820FF5">
        <w:rPr>
          <w:rFonts w:cs="Arial"/>
          <w:color w:val="auto"/>
          <w:szCs w:val="24"/>
        </w:rPr>
        <w:t xml:space="preserve">o negócio. </w:t>
      </w:r>
      <w:r w:rsidR="00C436E7" w:rsidRPr="00820FF5">
        <w:rPr>
          <w:rFonts w:cs="Arial"/>
          <w:color w:val="auto"/>
          <w:szCs w:val="24"/>
        </w:rPr>
        <w:t>Deste modo, apresentará o escopo de funcionamento do sistema para as partes envol</w:t>
      </w:r>
      <w:r w:rsidR="00820FF5">
        <w:rPr>
          <w:rFonts w:cs="Arial"/>
          <w:color w:val="auto"/>
          <w:szCs w:val="24"/>
        </w:rPr>
        <w:softHyphen/>
      </w:r>
      <w:r w:rsidR="00C436E7" w:rsidRPr="00820FF5">
        <w:rPr>
          <w:rFonts w:cs="Arial"/>
          <w:color w:val="auto"/>
          <w:szCs w:val="24"/>
        </w:rPr>
        <w:t>vidas e os detalhes mais técnicos do sistema nas especificações dos casos de uso.</w:t>
      </w:r>
    </w:p>
    <w:p w14:paraId="3584AC41" w14:textId="77777777" w:rsidR="00F6556B" w:rsidRPr="00820FF5" w:rsidRDefault="00F6556B" w:rsidP="008256BD">
      <w:pPr>
        <w:spacing w:after="0" w:line="360" w:lineRule="auto"/>
        <w:ind w:firstLine="708"/>
        <w:contextualSpacing/>
        <w:rPr>
          <w:rFonts w:cs="Arial"/>
          <w:szCs w:val="24"/>
        </w:rPr>
      </w:pPr>
    </w:p>
    <w:p w14:paraId="1CFA8EB5" w14:textId="5911E0B4" w:rsidR="00FB62FF" w:rsidRPr="00820FF5" w:rsidRDefault="00FB62FF" w:rsidP="00FB0EBF">
      <w:pPr>
        <w:pStyle w:val="Ttulo2"/>
      </w:pPr>
      <w:bookmarkStart w:id="1041" w:name="_Toc57323917"/>
      <w:r w:rsidRPr="00820FF5">
        <w:t>Escopo</w:t>
      </w:r>
      <w:bookmarkEnd w:id="1041"/>
    </w:p>
    <w:p w14:paraId="7C0BF84E" w14:textId="71980042" w:rsidR="00FB62FF" w:rsidRPr="00820FF5" w:rsidRDefault="00FB62FF" w:rsidP="008256BD">
      <w:pPr>
        <w:spacing w:after="0" w:line="360" w:lineRule="auto"/>
        <w:ind w:firstLine="708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Este documento está relacionado ao projeto da matéria de p</w:t>
      </w:r>
      <w:r w:rsidR="000D4921" w:rsidRPr="00820FF5">
        <w:rPr>
          <w:rFonts w:cs="Arial"/>
          <w:szCs w:val="24"/>
        </w:rPr>
        <w:t>r</w:t>
      </w:r>
      <w:r w:rsidRPr="00820FF5">
        <w:rPr>
          <w:rFonts w:cs="Arial"/>
          <w:szCs w:val="24"/>
        </w:rPr>
        <w:t>áti</w:t>
      </w:r>
      <w:r w:rsidR="000D4921" w:rsidRPr="00820FF5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a profis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sional, onde será desenvolvido </w:t>
      </w:r>
      <w:r w:rsidR="00560C40" w:rsidRPr="00820FF5">
        <w:rPr>
          <w:rFonts w:cs="Arial"/>
          <w:szCs w:val="24"/>
        </w:rPr>
        <w:t>um sistema</w:t>
      </w:r>
      <w:r w:rsidRPr="00820FF5">
        <w:rPr>
          <w:rFonts w:cs="Arial"/>
          <w:szCs w:val="24"/>
        </w:rPr>
        <w:t xml:space="preserve"> ERP para a Eletrônica </w:t>
      </w:r>
      <w:proofErr w:type="spellStart"/>
      <w:r w:rsidRPr="00820FF5">
        <w:rPr>
          <w:rFonts w:cs="Arial"/>
          <w:szCs w:val="24"/>
        </w:rPr>
        <w:t>Flay</w:t>
      </w:r>
      <w:proofErr w:type="spellEnd"/>
      <w:r w:rsidRPr="00820FF5">
        <w:rPr>
          <w:rFonts w:cs="Arial"/>
          <w:szCs w:val="24"/>
        </w:rPr>
        <w:t xml:space="preserve"> Back</w:t>
      </w:r>
      <w:r w:rsidR="000D4921" w:rsidRPr="00820FF5">
        <w:rPr>
          <w:rFonts w:cs="Arial"/>
          <w:szCs w:val="24"/>
        </w:rPr>
        <w:t xml:space="preserve">. O </w:t>
      </w:r>
      <w:r w:rsidR="00F3637C" w:rsidRPr="00820FF5">
        <w:rPr>
          <w:rFonts w:cs="Arial"/>
          <w:szCs w:val="24"/>
        </w:rPr>
        <w:t>documento</w:t>
      </w:r>
      <w:r w:rsidRPr="00820FF5">
        <w:rPr>
          <w:rFonts w:cs="Arial"/>
          <w:szCs w:val="24"/>
        </w:rPr>
        <w:t xml:space="preserve"> pretende dar uma visão geral de todos os requisitos levantados pelo acadêmico Everton William </w:t>
      </w:r>
      <w:proofErr w:type="spellStart"/>
      <w:r w:rsidRPr="00820FF5">
        <w:rPr>
          <w:rFonts w:cs="Arial"/>
          <w:szCs w:val="24"/>
        </w:rPr>
        <w:t>Thoele</w:t>
      </w:r>
      <w:proofErr w:type="spellEnd"/>
      <w:r w:rsidRPr="00820FF5">
        <w:rPr>
          <w:rFonts w:cs="Arial"/>
          <w:szCs w:val="24"/>
        </w:rPr>
        <w:t xml:space="preserve"> Schuster, </w:t>
      </w:r>
      <w:r w:rsidR="000D4921" w:rsidRPr="00820FF5">
        <w:rPr>
          <w:rFonts w:cs="Arial"/>
          <w:szCs w:val="24"/>
        </w:rPr>
        <w:t xml:space="preserve">do </w:t>
      </w:r>
      <w:r w:rsidRPr="00820FF5">
        <w:rPr>
          <w:rFonts w:cs="Arial"/>
          <w:szCs w:val="24"/>
        </w:rPr>
        <w:t>8º período de Sistemas de In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formação.</w:t>
      </w:r>
    </w:p>
    <w:p w14:paraId="393F1064" w14:textId="4364B155" w:rsidR="0080790A" w:rsidRPr="00820FF5" w:rsidRDefault="0080790A" w:rsidP="008256BD">
      <w:pPr>
        <w:spacing w:after="0" w:line="360" w:lineRule="auto"/>
        <w:ind w:firstLine="360"/>
        <w:contextualSpacing/>
        <w:rPr>
          <w:rFonts w:cs="Arial"/>
          <w:szCs w:val="24"/>
        </w:rPr>
      </w:pPr>
    </w:p>
    <w:p w14:paraId="175EA101" w14:textId="28509E3B" w:rsidR="00560C40" w:rsidRPr="00820FF5" w:rsidRDefault="00E602A8" w:rsidP="00FB0EBF">
      <w:pPr>
        <w:pStyle w:val="Ttulo2"/>
      </w:pPr>
      <w:bookmarkStart w:id="1042" w:name="_Toc57323918"/>
      <w:r w:rsidRPr="00820FF5">
        <w:t>A E</w:t>
      </w:r>
      <w:r w:rsidR="00560C40" w:rsidRPr="00820FF5">
        <w:t>mpresa</w:t>
      </w:r>
      <w:bookmarkEnd w:id="1042"/>
    </w:p>
    <w:p w14:paraId="0EC40660" w14:textId="3FD3FE96" w:rsidR="00F86A33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Esta</w:t>
      </w:r>
      <w:r w:rsidR="000D4921" w:rsidRPr="00820FF5">
        <w:rPr>
          <w:rFonts w:cs="Arial"/>
          <w:color w:val="auto"/>
          <w:szCs w:val="24"/>
        </w:rPr>
        <w:t>,</w:t>
      </w:r>
      <w:r w:rsidRPr="00820FF5">
        <w:rPr>
          <w:rFonts w:cs="Arial"/>
          <w:color w:val="auto"/>
          <w:szCs w:val="24"/>
        </w:rPr>
        <w:t xml:space="preserve"> iniciou as atividades em 2008, no endereço, Rua 7 de setembro nú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 xml:space="preserve">mero 530, sala 02 - Missal, com o objetivo de fornecer </w:t>
      </w:r>
      <w:r w:rsidR="000D4921" w:rsidRPr="00820FF5">
        <w:rPr>
          <w:rFonts w:cs="Arial"/>
          <w:color w:val="auto"/>
          <w:szCs w:val="24"/>
        </w:rPr>
        <w:t xml:space="preserve">suporte e </w:t>
      </w:r>
      <w:r w:rsidRPr="00820FF5">
        <w:rPr>
          <w:rFonts w:cs="Arial"/>
          <w:color w:val="auto"/>
          <w:szCs w:val="24"/>
        </w:rPr>
        <w:t xml:space="preserve">assistência técnica de qualidade para dispositivos eletrônicos na cidade. </w:t>
      </w:r>
    </w:p>
    <w:p w14:paraId="11353897" w14:textId="29F5819F" w:rsidR="00F86A33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No início, o proprietário era o único colaborador à disposição da empresa, trabalhando tanto como atendente, quanto como técnico, além de exercer outras funções necessária para o funcionamento da mesma. Na data da elaboração deste (09/2020), a empresa está localizada em edificação própria, onde o dono também reside. Atualmente, a empresa já possui a sua disposição uma aten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>dente.</w:t>
      </w:r>
    </w:p>
    <w:p w14:paraId="41C8B6AC" w14:textId="77777777" w:rsidR="00F86A33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 xml:space="preserve">As atividades da empresa desde o início, se concentram na manutenção e prestação de serviços de bens de uso domésticos, como: </w:t>
      </w:r>
      <w:proofErr w:type="spellStart"/>
      <w:r w:rsidRPr="00820FF5">
        <w:rPr>
          <w:rFonts w:cs="Arial"/>
          <w:color w:val="auto"/>
          <w:szCs w:val="24"/>
        </w:rPr>
        <w:t>TV’s</w:t>
      </w:r>
      <w:proofErr w:type="spellEnd"/>
      <w:r w:rsidRPr="00820FF5">
        <w:rPr>
          <w:rFonts w:cs="Arial"/>
          <w:color w:val="auto"/>
          <w:szCs w:val="24"/>
        </w:rPr>
        <w:t xml:space="preserve">, computadores, receptores para TV, celulares e </w:t>
      </w:r>
      <w:proofErr w:type="spellStart"/>
      <w:r w:rsidRPr="00820FF5">
        <w:rPr>
          <w:rFonts w:cs="Arial"/>
          <w:color w:val="auto"/>
          <w:szCs w:val="24"/>
        </w:rPr>
        <w:t>climatizadores</w:t>
      </w:r>
      <w:proofErr w:type="spellEnd"/>
      <w:r w:rsidRPr="00820FF5">
        <w:rPr>
          <w:rFonts w:cs="Arial"/>
          <w:color w:val="auto"/>
          <w:szCs w:val="24"/>
        </w:rPr>
        <w:t xml:space="preserve">. O estabelecimento comercializa produtos da mesma natureza e oferece mão de obra técnica para a instalação de produtos comprados na empresa ou de terceiros. </w:t>
      </w:r>
    </w:p>
    <w:p w14:paraId="4C14B8B4" w14:textId="6A21E98C" w:rsidR="00F86A33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Os produtos de comércio varejista do segmento, são: componentes ele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>trônicos de circuitos, celular, computadores, acessórios para celular e computa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lastRenderedPageBreak/>
        <w:t>dores, impressoras, suprimentos para impressoras, fone de ouvido, teclado, mouse, memoria SD, modem e roteador.</w:t>
      </w:r>
    </w:p>
    <w:p w14:paraId="51FEB186" w14:textId="77777777" w:rsidR="00F86A33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Para o atendimento e para a manutenção de eletrônicos defeituosos, o cliente tem duas opções, que seriam, levar o equipamento à loja ou solicitar visita técnica domiciliar.</w:t>
      </w:r>
    </w:p>
    <w:p w14:paraId="32ED3D3E" w14:textId="2DB1CCF0" w:rsidR="00F86A33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A empresa na data de elaboração deste documento de visão, possui a sua disposição um funcionário, cinco fornecedores principais e aproximada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>mente 5000 clientes, onde cerca de 400 destes são atendidos mensalmente.</w:t>
      </w:r>
    </w:p>
    <w:p w14:paraId="0899DBAE" w14:textId="6097FCC8" w:rsidR="009358B8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A empresa atualmente não possui um sistema informatizado, que permita que a mesma mantenha um controle sobre os fornecedores, clientes, produtos, equipamentos, orçamentos, ordem de serviços, compras e vendas</w:t>
      </w:r>
      <w:r w:rsidR="009358B8" w:rsidRPr="00820FF5">
        <w:rPr>
          <w:rFonts w:cs="Arial"/>
          <w:color w:val="auto"/>
          <w:szCs w:val="24"/>
        </w:rPr>
        <w:t>.</w:t>
      </w:r>
    </w:p>
    <w:p w14:paraId="331F9F09" w14:textId="143C19B2" w:rsidR="00F6556B" w:rsidRDefault="00F6556B" w:rsidP="00820FF5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1043" w:name="_Toc24505743"/>
      <w:bookmarkStart w:id="1044" w:name="_Toc57323919"/>
      <w:r w:rsidRPr="008256BD">
        <w:rPr>
          <w:sz w:val="24"/>
          <w:szCs w:val="24"/>
        </w:rPr>
        <w:t>Análise do negócio</w:t>
      </w:r>
      <w:bookmarkEnd w:id="1043"/>
      <w:bookmarkEnd w:id="1044"/>
    </w:p>
    <w:p w14:paraId="33D3EE35" w14:textId="67A1A657" w:rsidR="00F6556B" w:rsidRPr="00820FF5" w:rsidRDefault="00F6556B" w:rsidP="00FB0EBF">
      <w:pPr>
        <w:pStyle w:val="Ttulo2"/>
      </w:pPr>
      <w:bookmarkStart w:id="1045" w:name="_Toc24505744"/>
      <w:bookmarkStart w:id="1046" w:name="_Toc57323920"/>
      <w:r w:rsidRPr="00820FF5">
        <w:t>Descrição dos problemas</w:t>
      </w:r>
      <w:bookmarkEnd w:id="1045"/>
      <w:bookmarkEnd w:id="1046"/>
    </w:p>
    <w:p w14:paraId="485EA394" w14:textId="5D4BA023" w:rsidR="000606A2" w:rsidRPr="00820FF5" w:rsidRDefault="00F6556B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O desenvolvimento do projeto tem por objetivo melhor</w:t>
      </w:r>
      <w:r w:rsidR="00A25D12" w:rsidRPr="00820FF5">
        <w:rPr>
          <w:rFonts w:cs="Arial"/>
          <w:color w:val="auto"/>
          <w:szCs w:val="24"/>
        </w:rPr>
        <w:t>ar</w:t>
      </w:r>
      <w:r w:rsidRPr="00820FF5">
        <w:rPr>
          <w:rFonts w:cs="Arial"/>
          <w:color w:val="auto"/>
          <w:szCs w:val="24"/>
        </w:rPr>
        <w:t xml:space="preserve"> a gestão e os processos internos da empresa, assim como:</w:t>
      </w:r>
    </w:p>
    <w:p w14:paraId="42F89A96" w14:textId="1966C192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Erros nos estoques</w:t>
      </w:r>
      <w:r w:rsidR="00D114F5" w:rsidRPr="00820FF5">
        <w:rPr>
          <w:sz w:val="24"/>
          <w:szCs w:val="24"/>
        </w:rPr>
        <w:t>;</w:t>
      </w:r>
    </w:p>
    <w:p w14:paraId="351D0D02" w14:textId="2E18FEA3" w:rsidR="00D114F5" w:rsidRPr="00820FF5" w:rsidRDefault="00D114F5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Erros no caixa;</w:t>
      </w:r>
    </w:p>
    <w:p w14:paraId="28CB6012" w14:textId="64D03243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Valor de venda inferior ao custo de compra</w:t>
      </w:r>
      <w:r w:rsidR="00D114F5" w:rsidRPr="00820FF5">
        <w:rPr>
          <w:sz w:val="24"/>
          <w:szCs w:val="24"/>
        </w:rPr>
        <w:t>;</w:t>
      </w:r>
    </w:p>
    <w:p w14:paraId="564F53E4" w14:textId="2225275B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Falta de controle das entradas e saídas</w:t>
      </w:r>
      <w:r w:rsidR="00D114F5" w:rsidRPr="00820FF5">
        <w:rPr>
          <w:sz w:val="24"/>
          <w:szCs w:val="24"/>
        </w:rPr>
        <w:t>;</w:t>
      </w:r>
    </w:p>
    <w:p w14:paraId="559E5D34" w14:textId="0663A0EF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Otimizar quantidade de itens em estoque</w:t>
      </w:r>
      <w:r w:rsidR="00D114F5" w:rsidRPr="00820FF5">
        <w:rPr>
          <w:sz w:val="24"/>
          <w:szCs w:val="24"/>
        </w:rPr>
        <w:t>;</w:t>
      </w:r>
    </w:p>
    <w:p w14:paraId="3B3364D3" w14:textId="3721A041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Integridade dos dados reais com o sistema</w:t>
      </w:r>
      <w:r w:rsidR="00D114F5" w:rsidRPr="00820FF5">
        <w:rPr>
          <w:sz w:val="24"/>
          <w:szCs w:val="24"/>
        </w:rPr>
        <w:t>;</w:t>
      </w:r>
    </w:p>
    <w:p w14:paraId="3552A569" w14:textId="200DB6A1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Simplificar o agendamento de serviços técnicos</w:t>
      </w:r>
      <w:r w:rsidR="00D114F5" w:rsidRPr="00820FF5">
        <w:rPr>
          <w:sz w:val="24"/>
          <w:szCs w:val="24"/>
        </w:rPr>
        <w:t>;</w:t>
      </w:r>
    </w:p>
    <w:p w14:paraId="587B3CB0" w14:textId="4924103C" w:rsidR="00F6556B" w:rsidRPr="00820FF5" w:rsidRDefault="00D114F5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Agendamento coerente para ordem de serviço;</w:t>
      </w:r>
    </w:p>
    <w:p w14:paraId="0F79CBC4" w14:textId="79B839DA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Flexibilidade das informações (adicionar cliente, fornecedor...)</w:t>
      </w:r>
      <w:r w:rsidR="00D114F5" w:rsidRPr="00820FF5">
        <w:rPr>
          <w:sz w:val="24"/>
          <w:szCs w:val="24"/>
        </w:rPr>
        <w:t>.</w:t>
      </w:r>
    </w:p>
    <w:p w14:paraId="4E8AD281" w14:textId="77777777" w:rsidR="00F6556B" w:rsidRPr="00820FF5" w:rsidRDefault="00F6556B" w:rsidP="008256BD">
      <w:pPr>
        <w:spacing w:after="0" w:line="360" w:lineRule="auto"/>
        <w:contextualSpacing/>
        <w:rPr>
          <w:rFonts w:cs="Arial"/>
          <w:szCs w:val="24"/>
        </w:rPr>
      </w:pPr>
    </w:p>
    <w:p w14:paraId="7DDF566D" w14:textId="77777777" w:rsidR="00231273" w:rsidRPr="00820FF5" w:rsidRDefault="00F6556B" w:rsidP="00FB0EBF">
      <w:pPr>
        <w:pStyle w:val="Ttulo2"/>
      </w:pPr>
      <w:bookmarkStart w:id="1047" w:name="_Toc24505745"/>
      <w:bookmarkStart w:id="1048" w:name="_Toc57323921"/>
      <w:r w:rsidRPr="00820FF5">
        <w:t>Envolvidos</w:t>
      </w:r>
      <w:bookmarkEnd w:id="1047"/>
      <w:bookmarkEnd w:id="1048"/>
    </w:p>
    <w:p w14:paraId="7164B63A" w14:textId="6FCBF0BC" w:rsidR="00F6556B" w:rsidRPr="00820FF5" w:rsidRDefault="00F6556B" w:rsidP="008256BD">
      <w:pPr>
        <w:spacing w:after="0" w:line="360" w:lineRule="auto"/>
        <w:ind w:firstLine="708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Setor de compra, venda, </w:t>
      </w:r>
      <w:r w:rsidR="00D114F5" w:rsidRPr="00820FF5">
        <w:rPr>
          <w:rFonts w:cs="Arial"/>
          <w:szCs w:val="24"/>
        </w:rPr>
        <w:t xml:space="preserve">ordem de serviço, </w:t>
      </w:r>
      <w:r w:rsidRPr="00820FF5">
        <w:rPr>
          <w:rFonts w:cs="Arial"/>
          <w:szCs w:val="24"/>
        </w:rPr>
        <w:t>financeiro e administrativo</w:t>
      </w:r>
      <w:r w:rsidR="00D114F5" w:rsidRPr="00820FF5">
        <w:rPr>
          <w:rFonts w:cs="Arial"/>
          <w:szCs w:val="24"/>
        </w:rPr>
        <w:t>.</w:t>
      </w:r>
    </w:p>
    <w:p w14:paraId="3FAFC0D0" w14:textId="77777777" w:rsidR="00F6556B" w:rsidRPr="00820FF5" w:rsidRDefault="00F6556B" w:rsidP="008256BD">
      <w:pPr>
        <w:spacing w:after="0" w:line="360" w:lineRule="auto"/>
        <w:contextualSpacing/>
        <w:rPr>
          <w:rFonts w:cs="Arial"/>
          <w:szCs w:val="24"/>
        </w:rPr>
      </w:pPr>
    </w:p>
    <w:p w14:paraId="488C0219" w14:textId="77777777" w:rsidR="00231273" w:rsidRPr="00820FF5" w:rsidRDefault="00F6556B" w:rsidP="00FB0EBF">
      <w:pPr>
        <w:pStyle w:val="Ttulo2"/>
      </w:pPr>
      <w:bookmarkStart w:id="1049" w:name="_Toc24505746"/>
      <w:bookmarkStart w:id="1050" w:name="_Toc57323922"/>
      <w:r w:rsidRPr="00820FF5">
        <w:t>Usuários</w:t>
      </w:r>
      <w:bookmarkEnd w:id="1049"/>
      <w:bookmarkEnd w:id="1050"/>
    </w:p>
    <w:p w14:paraId="6D41549D" w14:textId="3E39558B" w:rsidR="00F6556B" w:rsidRPr="00820FF5" w:rsidRDefault="0023127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ab/>
      </w:r>
      <w:r w:rsidR="00F6556B" w:rsidRPr="00820FF5">
        <w:rPr>
          <w:rFonts w:cs="Arial"/>
          <w:szCs w:val="24"/>
        </w:rPr>
        <w:t>Proprietári</w:t>
      </w:r>
      <w:r w:rsidR="00D114F5" w:rsidRPr="00820FF5">
        <w:rPr>
          <w:rFonts w:cs="Arial"/>
          <w:szCs w:val="24"/>
        </w:rPr>
        <w:t>o, funcionário e clientes</w:t>
      </w:r>
      <w:r w:rsidR="00F6556B" w:rsidRPr="00820FF5">
        <w:rPr>
          <w:rFonts w:cs="Arial"/>
          <w:szCs w:val="24"/>
        </w:rPr>
        <w:t>.</w:t>
      </w:r>
    </w:p>
    <w:p w14:paraId="01A0F741" w14:textId="5FFDFFB4" w:rsidR="009B0566" w:rsidRPr="008256BD" w:rsidRDefault="007242DA" w:rsidP="008256BD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1051" w:name="_Toc24505749"/>
      <w:bookmarkStart w:id="1052" w:name="_Toc57323923"/>
      <w:r w:rsidRPr="008256BD">
        <w:rPr>
          <w:sz w:val="24"/>
          <w:szCs w:val="24"/>
        </w:rPr>
        <w:lastRenderedPageBreak/>
        <w:t>DER</w:t>
      </w:r>
      <w:bookmarkEnd w:id="1052"/>
    </w:p>
    <w:p w14:paraId="0D5BAF1C" w14:textId="1A654917" w:rsidR="00DE6ED0" w:rsidRPr="00820FF5" w:rsidRDefault="00D200BA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del w:id="1053" w:author="everton schuster" w:date="2020-11-26T23:25:00Z">
        <w:r w:rsidRPr="00820FF5" w:rsidDel="006051FB">
          <w:rPr>
            <w:rFonts w:cs="Arial"/>
            <w:noProof/>
            <w:szCs w:val="24"/>
            <w:u w:val="single"/>
          </w:rPr>
          <w:drawing>
            <wp:inline distT="0" distB="0" distL="0" distR="0" wp14:anchorId="49D46C16" wp14:editId="79D72490">
              <wp:extent cx="8412472" cy="5881408"/>
              <wp:effectExtent l="7938" t="0" r="0" b="0"/>
              <wp:docPr id="11" name="Imagem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5400000">
                        <a:off x="0" y="0"/>
                        <a:ext cx="8430657" cy="58941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054" w:author="everton schuster" w:date="2020-11-26T23:25:00Z">
        <w:r w:rsidR="006051FB" w:rsidRPr="006051FB">
          <w:t xml:space="preserve"> </w:t>
        </w:r>
        <w:r w:rsidR="006051FB">
          <w:rPr>
            <w:noProof/>
          </w:rPr>
          <w:drawing>
            <wp:inline distT="0" distB="0" distL="0" distR="0" wp14:anchorId="2168454D" wp14:editId="59604C73">
              <wp:extent cx="8322730" cy="6175497"/>
              <wp:effectExtent l="6667" t="0" r="9208" b="9207"/>
              <wp:docPr id="97" name="Imagem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5400000">
                        <a:off x="0" y="0"/>
                        <a:ext cx="8352399" cy="61975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5461636" w14:textId="39083BE4" w:rsidR="00D30F07" w:rsidRDefault="00D30F07" w:rsidP="00820FF5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1055" w:name="_Toc24505839"/>
      <w:bookmarkStart w:id="1056" w:name="_Toc57323924"/>
      <w:r w:rsidRPr="008256BD">
        <w:rPr>
          <w:sz w:val="24"/>
          <w:szCs w:val="24"/>
        </w:rPr>
        <w:lastRenderedPageBreak/>
        <w:t>Lista de requisitos funcionais</w:t>
      </w:r>
      <w:bookmarkEnd w:id="1056"/>
    </w:p>
    <w:p w14:paraId="0CCEE891" w14:textId="77777777" w:rsidR="00D30F07" w:rsidRPr="00820FF5" w:rsidRDefault="00D30F07" w:rsidP="00FB0EBF">
      <w:pPr>
        <w:pStyle w:val="Ttulo2"/>
      </w:pPr>
      <w:bookmarkStart w:id="1057" w:name="_Toc57323925"/>
      <w:r w:rsidRPr="00820FF5">
        <w:t>Manter cadastro de categoria</w:t>
      </w:r>
      <w:bookmarkEnd w:id="1057"/>
    </w:p>
    <w:p w14:paraId="78BCB91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58" w:name="_Toc57323926"/>
      <w:r w:rsidRPr="00820FF5">
        <w:rPr>
          <w:rFonts w:cs="Arial"/>
        </w:rPr>
        <w:t>Listar categorias</w:t>
      </w:r>
      <w:bookmarkEnd w:id="1058"/>
    </w:p>
    <w:p w14:paraId="7B14E2C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59" w:name="_Toc57323927"/>
      <w:r w:rsidRPr="00820FF5">
        <w:rPr>
          <w:rFonts w:cs="Arial"/>
        </w:rPr>
        <w:t>Inserir categoria</w:t>
      </w:r>
      <w:bookmarkEnd w:id="1059"/>
    </w:p>
    <w:p w14:paraId="6B4D7E4E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60" w:name="_Toc57323928"/>
      <w:r w:rsidRPr="00820FF5">
        <w:rPr>
          <w:rFonts w:cs="Arial"/>
        </w:rPr>
        <w:t>Alterar categoria</w:t>
      </w:r>
      <w:bookmarkEnd w:id="1060"/>
    </w:p>
    <w:p w14:paraId="16F35A3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61" w:name="_Toc57323929"/>
      <w:r w:rsidRPr="00820FF5">
        <w:rPr>
          <w:rFonts w:cs="Arial"/>
        </w:rPr>
        <w:t>Excluir categoria</w:t>
      </w:r>
      <w:bookmarkEnd w:id="1061"/>
    </w:p>
    <w:p w14:paraId="10D8CEC5" w14:textId="77777777" w:rsidR="00D30F07" w:rsidRPr="00820FF5" w:rsidRDefault="00D30F07" w:rsidP="00FB0EBF">
      <w:pPr>
        <w:pStyle w:val="Ttulo2"/>
      </w:pPr>
      <w:bookmarkStart w:id="1062" w:name="_Toc57323930"/>
      <w:r w:rsidRPr="00820FF5">
        <w:t>Manter cadastro de cidade</w:t>
      </w:r>
      <w:bookmarkEnd w:id="1062"/>
    </w:p>
    <w:p w14:paraId="6881066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63" w:name="_Toc57323931"/>
      <w:r w:rsidRPr="00820FF5">
        <w:rPr>
          <w:rFonts w:cs="Arial"/>
        </w:rPr>
        <w:t>Listar cidades</w:t>
      </w:r>
      <w:bookmarkEnd w:id="1063"/>
    </w:p>
    <w:p w14:paraId="38E0598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64" w:name="_Toc57323932"/>
      <w:r w:rsidRPr="00820FF5">
        <w:rPr>
          <w:rFonts w:cs="Arial"/>
        </w:rPr>
        <w:t>Inserir cidade</w:t>
      </w:r>
      <w:bookmarkEnd w:id="1064"/>
    </w:p>
    <w:p w14:paraId="11D7EA1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65" w:name="_Toc57323933"/>
      <w:r w:rsidRPr="00820FF5">
        <w:rPr>
          <w:rFonts w:cs="Arial"/>
        </w:rPr>
        <w:t>Alterar cidade</w:t>
      </w:r>
      <w:bookmarkEnd w:id="1065"/>
    </w:p>
    <w:p w14:paraId="233C178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66" w:name="_Toc57323934"/>
      <w:r w:rsidRPr="00820FF5">
        <w:rPr>
          <w:rFonts w:cs="Arial"/>
        </w:rPr>
        <w:t>Excluir cidade</w:t>
      </w:r>
      <w:bookmarkEnd w:id="1066"/>
    </w:p>
    <w:p w14:paraId="535E443E" w14:textId="77777777" w:rsidR="00D30F07" w:rsidRPr="00820FF5" w:rsidRDefault="00D30F07" w:rsidP="00FB0EBF">
      <w:pPr>
        <w:pStyle w:val="Ttulo2"/>
      </w:pPr>
      <w:bookmarkStart w:id="1067" w:name="_Toc57323935"/>
      <w:r w:rsidRPr="00820FF5">
        <w:t>Manter cadastro de cliente</w:t>
      </w:r>
      <w:bookmarkEnd w:id="1067"/>
      <w:r w:rsidRPr="00820FF5">
        <w:tab/>
      </w:r>
    </w:p>
    <w:p w14:paraId="626CE7F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68" w:name="_Toc57323936"/>
      <w:r w:rsidRPr="00820FF5">
        <w:rPr>
          <w:rFonts w:cs="Arial"/>
        </w:rPr>
        <w:t>Listar cliente</w:t>
      </w:r>
      <w:bookmarkEnd w:id="1068"/>
    </w:p>
    <w:p w14:paraId="070B1E9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69" w:name="_Toc57323937"/>
      <w:r w:rsidRPr="00820FF5">
        <w:rPr>
          <w:rFonts w:cs="Arial"/>
        </w:rPr>
        <w:t>Inserir cliente</w:t>
      </w:r>
      <w:bookmarkEnd w:id="1069"/>
    </w:p>
    <w:p w14:paraId="50A0202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70" w:name="_Toc57323938"/>
      <w:r w:rsidRPr="00820FF5">
        <w:rPr>
          <w:rFonts w:cs="Arial"/>
        </w:rPr>
        <w:t>Alterar cliente</w:t>
      </w:r>
      <w:bookmarkEnd w:id="1070"/>
    </w:p>
    <w:p w14:paraId="29FE479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71" w:name="_Toc57323939"/>
      <w:r w:rsidRPr="00820FF5">
        <w:rPr>
          <w:rFonts w:cs="Arial"/>
        </w:rPr>
        <w:t>Excluir cliente</w:t>
      </w:r>
      <w:bookmarkEnd w:id="1071"/>
    </w:p>
    <w:p w14:paraId="6A50EBA4" w14:textId="77777777" w:rsidR="00D30F07" w:rsidRPr="00820FF5" w:rsidRDefault="00D30F07" w:rsidP="00FB0EBF">
      <w:pPr>
        <w:pStyle w:val="Ttulo2"/>
      </w:pPr>
      <w:bookmarkStart w:id="1072" w:name="_Toc57323940"/>
      <w:r w:rsidRPr="00820FF5">
        <w:t>Manter cadastro de condição de pagamento</w:t>
      </w:r>
      <w:bookmarkEnd w:id="1072"/>
    </w:p>
    <w:p w14:paraId="3D6CD97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73" w:name="_Toc57323941"/>
      <w:r w:rsidRPr="00820FF5">
        <w:rPr>
          <w:rFonts w:cs="Arial"/>
        </w:rPr>
        <w:t>Listar condições de pagamentos</w:t>
      </w:r>
      <w:bookmarkEnd w:id="1073"/>
    </w:p>
    <w:p w14:paraId="13DF200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74" w:name="_Toc57323942"/>
      <w:r w:rsidRPr="00820FF5">
        <w:rPr>
          <w:rFonts w:cs="Arial"/>
        </w:rPr>
        <w:t>Inserir condição de pagamento</w:t>
      </w:r>
      <w:bookmarkEnd w:id="1074"/>
    </w:p>
    <w:p w14:paraId="71DD04D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75" w:name="_Toc57323943"/>
      <w:r w:rsidRPr="00820FF5">
        <w:rPr>
          <w:rFonts w:cs="Arial"/>
        </w:rPr>
        <w:t>Alterar condição de pagamento</w:t>
      </w:r>
      <w:bookmarkEnd w:id="1075"/>
    </w:p>
    <w:p w14:paraId="471054F9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76" w:name="_Toc57323944"/>
      <w:r w:rsidRPr="00820FF5">
        <w:rPr>
          <w:rFonts w:cs="Arial"/>
        </w:rPr>
        <w:t>Excluir condição de pagamento</w:t>
      </w:r>
      <w:bookmarkEnd w:id="1076"/>
    </w:p>
    <w:p w14:paraId="5898A168" w14:textId="77777777" w:rsidR="00D30F07" w:rsidRPr="00820FF5" w:rsidRDefault="00D30F07" w:rsidP="00FB0EBF">
      <w:pPr>
        <w:pStyle w:val="Ttulo2"/>
      </w:pPr>
      <w:bookmarkStart w:id="1077" w:name="_Toc57323945"/>
      <w:r w:rsidRPr="00820FF5">
        <w:t>Manter cadastro de estado</w:t>
      </w:r>
      <w:bookmarkEnd w:id="1077"/>
    </w:p>
    <w:p w14:paraId="7275018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78" w:name="_Toc57323946"/>
      <w:r w:rsidRPr="00820FF5">
        <w:rPr>
          <w:rFonts w:cs="Arial"/>
        </w:rPr>
        <w:t>Listar estados</w:t>
      </w:r>
      <w:bookmarkEnd w:id="1078"/>
    </w:p>
    <w:p w14:paraId="0DC85D5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79" w:name="_Toc57323947"/>
      <w:r w:rsidRPr="00820FF5">
        <w:rPr>
          <w:rFonts w:cs="Arial"/>
        </w:rPr>
        <w:t>Inserir estado</w:t>
      </w:r>
      <w:bookmarkEnd w:id="1079"/>
    </w:p>
    <w:p w14:paraId="5AB2204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80" w:name="_Toc57323948"/>
      <w:r w:rsidRPr="00820FF5">
        <w:rPr>
          <w:rFonts w:cs="Arial"/>
        </w:rPr>
        <w:t>Alterar estado</w:t>
      </w:r>
      <w:bookmarkEnd w:id="1080"/>
    </w:p>
    <w:p w14:paraId="7E8D5B2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81" w:name="_Toc57323949"/>
      <w:r w:rsidRPr="00820FF5">
        <w:rPr>
          <w:rFonts w:cs="Arial"/>
        </w:rPr>
        <w:t>Excluir estado</w:t>
      </w:r>
      <w:bookmarkEnd w:id="1081"/>
    </w:p>
    <w:p w14:paraId="0FEE975A" w14:textId="77777777" w:rsidR="00D30F07" w:rsidRPr="00820FF5" w:rsidRDefault="00D30F07" w:rsidP="00FB0EBF">
      <w:pPr>
        <w:pStyle w:val="Ttulo2"/>
      </w:pPr>
      <w:bookmarkStart w:id="1082" w:name="_Toc57323950"/>
      <w:r w:rsidRPr="00820FF5">
        <w:t>Manter cadastro de forma de pagamentos</w:t>
      </w:r>
      <w:bookmarkEnd w:id="1082"/>
    </w:p>
    <w:p w14:paraId="4F310361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83" w:name="_Toc57323951"/>
      <w:r w:rsidRPr="00820FF5">
        <w:rPr>
          <w:rFonts w:cs="Arial"/>
        </w:rPr>
        <w:t>Listar formas de pagamentos</w:t>
      </w:r>
      <w:bookmarkEnd w:id="1083"/>
    </w:p>
    <w:p w14:paraId="265B761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84" w:name="_Toc57323952"/>
      <w:r w:rsidRPr="00820FF5">
        <w:rPr>
          <w:rFonts w:cs="Arial"/>
        </w:rPr>
        <w:t>Inserir forma de pagamento</w:t>
      </w:r>
      <w:bookmarkEnd w:id="1084"/>
    </w:p>
    <w:p w14:paraId="1DCEC9C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85" w:name="_Toc57323953"/>
      <w:r w:rsidRPr="00820FF5">
        <w:rPr>
          <w:rFonts w:cs="Arial"/>
        </w:rPr>
        <w:t>Alterar forma de pagamento</w:t>
      </w:r>
      <w:bookmarkEnd w:id="1085"/>
    </w:p>
    <w:p w14:paraId="21203E6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86" w:name="_Toc57323954"/>
      <w:r w:rsidRPr="00820FF5">
        <w:rPr>
          <w:rFonts w:cs="Arial"/>
        </w:rPr>
        <w:t>Excluir forma de pagamento</w:t>
      </w:r>
      <w:bookmarkEnd w:id="1086"/>
    </w:p>
    <w:p w14:paraId="6D05A33E" w14:textId="77777777" w:rsidR="00D30F07" w:rsidRPr="00820FF5" w:rsidRDefault="00D30F07" w:rsidP="00FB0EBF">
      <w:pPr>
        <w:pStyle w:val="Ttulo2"/>
      </w:pPr>
      <w:bookmarkStart w:id="1087" w:name="_Toc57323955"/>
      <w:r w:rsidRPr="00820FF5">
        <w:t>Manter cadastro de fornecedores</w:t>
      </w:r>
      <w:bookmarkEnd w:id="1087"/>
    </w:p>
    <w:p w14:paraId="0C546E79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88" w:name="_Toc57323956"/>
      <w:r w:rsidRPr="00820FF5">
        <w:rPr>
          <w:rFonts w:cs="Arial"/>
        </w:rPr>
        <w:lastRenderedPageBreak/>
        <w:t>Listar fornecedores</w:t>
      </w:r>
      <w:bookmarkEnd w:id="1088"/>
    </w:p>
    <w:p w14:paraId="1E1ECFA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89" w:name="_Toc57323957"/>
      <w:r w:rsidRPr="00820FF5">
        <w:rPr>
          <w:rFonts w:cs="Arial"/>
        </w:rPr>
        <w:t>Inserir fornecedor</w:t>
      </w:r>
      <w:bookmarkEnd w:id="1089"/>
    </w:p>
    <w:p w14:paraId="1F102BC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90" w:name="_Toc57323958"/>
      <w:r w:rsidRPr="00820FF5">
        <w:rPr>
          <w:rFonts w:cs="Arial"/>
        </w:rPr>
        <w:t>Alterar fornecedor</w:t>
      </w:r>
      <w:bookmarkEnd w:id="1090"/>
    </w:p>
    <w:p w14:paraId="4A6B63E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91" w:name="_Toc57323959"/>
      <w:r w:rsidRPr="00820FF5">
        <w:rPr>
          <w:rFonts w:cs="Arial"/>
        </w:rPr>
        <w:t>Excluir fornecedor</w:t>
      </w:r>
      <w:bookmarkEnd w:id="1091"/>
    </w:p>
    <w:p w14:paraId="14E47820" w14:textId="77777777" w:rsidR="00D30F07" w:rsidRPr="00820FF5" w:rsidRDefault="00D30F07" w:rsidP="00FB0EBF">
      <w:pPr>
        <w:pStyle w:val="Ttulo2"/>
      </w:pPr>
      <w:bookmarkStart w:id="1092" w:name="_Toc57323960"/>
      <w:r w:rsidRPr="00820FF5">
        <w:t>Manter cadastro de função funcionário</w:t>
      </w:r>
      <w:bookmarkEnd w:id="1092"/>
    </w:p>
    <w:p w14:paraId="1BE129F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93" w:name="_Toc57323961"/>
      <w:r w:rsidRPr="00820FF5">
        <w:rPr>
          <w:rFonts w:cs="Arial"/>
        </w:rPr>
        <w:t>Listar funções funcionário</w:t>
      </w:r>
      <w:bookmarkEnd w:id="1093"/>
    </w:p>
    <w:p w14:paraId="2814718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94" w:name="_Toc57323962"/>
      <w:r w:rsidRPr="00820FF5">
        <w:rPr>
          <w:rFonts w:cs="Arial"/>
        </w:rPr>
        <w:t>Inserir função funcionário</w:t>
      </w:r>
      <w:bookmarkEnd w:id="1094"/>
    </w:p>
    <w:p w14:paraId="33541EB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95" w:name="_Toc57323963"/>
      <w:r w:rsidRPr="00820FF5">
        <w:rPr>
          <w:rFonts w:cs="Arial"/>
        </w:rPr>
        <w:t>Alterar função funcionário</w:t>
      </w:r>
      <w:bookmarkEnd w:id="1095"/>
    </w:p>
    <w:p w14:paraId="3D2BF23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96" w:name="_Toc57323964"/>
      <w:r w:rsidRPr="00820FF5">
        <w:rPr>
          <w:rFonts w:cs="Arial"/>
        </w:rPr>
        <w:t>Excluir função funcionário</w:t>
      </w:r>
      <w:bookmarkEnd w:id="1096"/>
    </w:p>
    <w:p w14:paraId="59F7A1E9" w14:textId="77777777" w:rsidR="00D30F07" w:rsidRPr="00820FF5" w:rsidRDefault="00D30F07" w:rsidP="00FB0EBF">
      <w:pPr>
        <w:pStyle w:val="Ttulo2"/>
      </w:pPr>
      <w:bookmarkStart w:id="1097" w:name="_Toc57323965"/>
      <w:r w:rsidRPr="00820FF5">
        <w:t>Manter cadastro de funcionários</w:t>
      </w:r>
      <w:bookmarkEnd w:id="1097"/>
    </w:p>
    <w:p w14:paraId="0C0B4C8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98" w:name="_Toc57323966"/>
      <w:r w:rsidRPr="00820FF5">
        <w:rPr>
          <w:rFonts w:cs="Arial"/>
        </w:rPr>
        <w:t>Listar funcionários</w:t>
      </w:r>
      <w:bookmarkEnd w:id="1098"/>
    </w:p>
    <w:p w14:paraId="288290B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99" w:name="_Toc57323967"/>
      <w:r w:rsidRPr="00820FF5">
        <w:rPr>
          <w:rFonts w:cs="Arial"/>
        </w:rPr>
        <w:t>Inserir funcionário</w:t>
      </w:r>
      <w:bookmarkEnd w:id="1099"/>
    </w:p>
    <w:p w14:paraId="33F65129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00" w:name="_Toc57323968"/>
      <w:r w:rsidRPr="00820FF5">
        <w:rPr>
          <w:rFonts w:cs="Arial"/>
        </w:rPr>
        <w:t>Alterar funcionário</w:t>
      </w:r>
      <w:bookmarkEnd w:id="1100"/>
    </w:p>
    <w:p w14:paraId="0B9470D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01" w:name="_Toc57323969"/>
      <w:r w:rsidRPr="00820FF5">
        <w:rPr>
          <w:rFonts w:cs="Arial"/>
        </w:rPr>
        <w:t>Excluir funcionário</w:t>
      </w:r>
      <w:bookmarkEnd w:id="1101"/>
    </w:p>
    <w:p w14:paraId="58B9542C" w14:textId="77777777" w:rsidR="00D30F07" w:rsidRPr="00820FF5" w:rsidRDefault="00D30F07" w:rsidP="00FB0EBF">
      <w:pPr>
        <w:pStyle w:val="Ttulo2"/>
      </w:pPr>
      <w:bookmarkStart w:id="1102" w:name="_Toc57323970"/>
      <w:r w:rsidRPr="00820FF5">
        <w:t>Manter cadastro de marca</w:t>
      </w:r>
      <w:bookmarkEnd w:id="1102"/>
    </w:p>
    <w:p w14:paraId="58DF100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03" w:name="_Toc57323971"/>
      <w:r w:rsidRPr="00820FF5">
        <w:rPr>
          <w:rFonts w:cs="Arial"/>
        </w:rPr>
        <w:t>Listar marcas</w:t>
      </w:r>
      <w:bookmarkEnd w:id="1103"/>
    </w:p>
    <w:p w14:paraId="0077841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04" w:name="_Toc57323972"/>
      <w:r w:rsidRPr="00820FF5">
        <w:rPr>
          <w:rFonts w:cs="Arial"/>
        </w:rPr>
        <w:t>Inserir marca</w:t>
      </w:r>
      <w:bookmarkEnd w:id="1104"/>
    </w:p>
    <w:p w14:paraId="04121C4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05" w:name="_Toc57323973"/>
      <w:r w:rsidRPr="00820FF5">
        <w:rPr>
          <w:rFonts w:cs="Arial"/>
        </w:rPr>
        <w:t>Alterar marca</w:t>
      </w:r>
      <w:bookmarkEnd w:id="1105"/>
    </w:p>
    <w:p w14:paraId="45D387B1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06" w:name="_Toc57323974"/>
      <w:r w:rsidRPr="00820FF5">
        <w:rPr>
          <w:rFonts w:cs="Arial"/>
        </w:rPr>
        <w:t>Excluir marca</w:t>
      </w:r>
      <w:bookmarkEnd w:id="1106"/>
    </w:p>
    <w:p w14:paraId="5F09639A" w14:textId="77777777" w:rsidR="00D30F07" w:rsidRPr="00820FF5" w:rsidRDefault="00D30F07" w:rsidP="00FB0EBF">
      <w:pPr>
        <w:pStyle w:val="Ttulo2"/>
      </w:pPr>
      <w:bookmarkStart w:id="1107" w:name="_Toc57323975"/>
      <w:r w:rsidRPr="00820FF5">
        <w:t>Manter cadastro de países</w:t>
      </w:r>
      <w:bookmarkEnd w:id="1107"/>
    </w:p>
    <w:p w14:paraId="063F04C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08" w:name="_Toc57323976"/>
      <w:r w:rsidRPr="00820FF5">
        <w:rPr>
          <w:rFonts w:cs="Arial"/>
        </w:rPr>
        <w:t>Listar países</w:t>
      </w:r>
      <w:bookmarkEnd w:id="1108"/>
    </w:p>
    <w:p w14:paraId="3AA72D7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09" w:name="_Toc57323977"/>
      <w:r w:rsidRPr="00820FF5">
        <w:rPr>
          <w:rFonts w:cs="Arial"/>
        </w:rPr>
        <w:t>Inserir país</w:t>
      </w:r>
      <w:bookmarkEnd w:id="1109"/>
    </w:p>
    <w:p w14:paraId="3A883301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10" w:name="_Toc57323978"/>
      <w:r w:rsidRPr="00820FF5">
        <w:rPr>
          <w:rFonts w:cs="Arial"/>
        </w:rPr>
        <w:t>Alterar país</w:t>
      </w:r>
      <w:bookmarkEnd w:id="1110"/>
    </w:p>
    <w:p w14:paraId="1619821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11" w:name="_Toc57323979"/>
      <w:r w:rsidRPr="00820FF5">
        <w:rPr>
          <w:rFonts w:cs="Arial"/>
        </w:rPr>
        <w:t>Excluir país</w:t>
      </w:r>
      <w:bookmarkEnd w:id="1111"/>
    </w:p>
    <w:p w14:paraId="6BA1305B" w14:textId="77777777" w:rsidR="00D30F07" w:rsidRPr="00820FF5" w:rsidRDefault="00D30F07" w:rsidP="00FB0EBF">
      <w:pPr>
        <w:pStyle w:val="Ttulo2"/>
      </w:pPr>
      <w:bookmarkStart w:id="1112" w:name="_Toc57323980"/>
      <w:r w:rsidRPr="00820FF5">
        <w:t>Manter cadastro de produtos</w:t>
      </w:r>
      <w:bookmarkEnd w:id="1112"/>
    </w:p>
    <w:p w14:paraId="21C8F824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13" w:name="_Toc57323981"/>
      <w:r w:rsidRPr="00820FF5">
        <w:rPr>
          <w:rFonts w:cs="Arial"/>
        </w:rPr>
        <w:t>Listar produtos</w:t>
      </w:r>
      <w:bookmarkEnd w:id="1113"/>
    </w:p>
    <w:p w14:paraId="35E431E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14" w:name="_Toc57323982"/>
      <w:r w:rsidRPr="00820FF5">
        <w:rPr>
          <w:rFonts w:cs="Arial"/>
        </w:rPr>
        <w:t>Inserir produto</w:t>
      </w:r>
      <w:bookmarkEnd w:id="1114"/>
    </w:p>
    <w:p w14:paraId="0E5B46EF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15" w:name="_Toc57323983"/>
      <w:r w:rsidRPr="00820FF5">
        <w:rPr>
          <w:rFonts w:cs="Arial"/>
        </w:rPr>
        <w:t>Alterar produto</w:t>
      </w:r>
      <w:bookmarkEnd w:id="1115"/>
    </w:p>
    <w:p w14:paraId="5EBCF465" w14:textId="207A968E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16" w:name="_Toc57323984"/>
      <w:r w:rsidRPr="00820FF5">
        <w:rPr>
          <w:rFonts w:cs="Arial"/>
        </w:rPr>
        <w:t>Excluir produto</w:t>
      </w:r>
      <w:bookmarkEnd w:id="1116"/>
    </w:p>
    <w:p w14:paraId="19EE87D3" w14:textId="77777777" w:rsidR="008E457B" w:rsidRPr="00820FF5" w:rsidRDefault="008E457B" w:rsidP="008256BD">
      <w:pPr>
        <w:spacing w:after="0" w:line="360" w:lineRule="auto"/>
        <w:contextualSpacing/>
        <w:rPr>
          <w:rFonts w:cs="Arial"/>
          <w:szCs w:val="24"/>
          <w:lang w:eastAsia="pt-BR"/>
        </w:rPr>
      </w:pPr>
    </w:p>
    <w:p w14:paraId="11F8C207" w14:textId="77777777" w:rsidR="00D30F07" w:rsidRPr="00820FF5" w:rsidRDefault="00D30F07" w:rsidP="00FB0EBF">
      <w:pPr>
        <w:pStyle w:val="Ttulo2"/>
      </w:pPr>
      <w:bookmarkStart w:id="1117" w:name="_Toc57323985"/>
      <w:r w:rsidRPr="00820FF5">
        <w:lastRenderedPageBreak/>
        <w:t>Manter cadastro de serviço</w:t>
      </w:r>
      <w:bookmarkEnd w:id="1117"/>
    </w:p>
    <w:p w14:paraId="0F38394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18" w:name="_Toc57323986"/>
      <w:r w:rsidRPr="00820FF5">
        <w:rPr>
          <w:rFonts w:cs="Arial"/>
        </w:rPr>
        <w:t>Listar serviços</w:t>
      </w:r>
      <w:bookmarkEnd w:id="1118"/>
    </w:p>
    <w:p w14:paraId="7AF9E4C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19" w:name="_Toc57323987"/>
      <w:r w:rsidRPr="00820FF5">
        <w:rPr>
          <w:rFonts w:cs="Arial"/>
        </w:rPr>
        <w:t>Inserir serviço</w:t>
      </w:r>
      <w:bookmarkEnd w:id="1119"/>
    </w:p>
    <w:p w14:paraId="5FCAA8E4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20" w:name="_Toc57323988"/>
      <w:r w:rsidRPr="00820FF5">
        <w:rPr>
          <w:rFonts w:cs="Arial"/>
        </w:rPr>
        <w:t>Alterar serviço</w:t>
      </w:r>
      <w:bookmarkEnd w:id="1120"/>
    </w:p>
    <w:p w14:paraId="7CBE23BE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21" w:name="_Toc57323989"/>
      <w:r w:rsidRPr="00820FF5">
        <w:rPr>
          <w:rFonts w:cs="Arial"/>
        </w:rPr>
        <w:t>Excluir serviço</w:t>
      </w:r>
      <w:bookmarkEnd w:id="1121"/>
    </w:p>
    <w:p w14:paraId="256E25F6" w14:textId="77777777" w:rsidR="00D30F07" w:rsidRPr="00820FF5" w:rsidRDefault="00D30F07" w:rsidP="00FB0EBF">
      <w:pPr>
        <w:pStyle w:val="Ttulo2"/>
      </w:pPr>
      <w:bookmarkStart w:id="1122" w:name="_Toc57323990"/>
      <w:r w:rsidRPr="00820FF5">
        <w:t>Manter cadastro de unidades de medida</w:t>
      </w:r>
      <w:bookmarkEnd w:id="1122"/>
    </w:p>
    <w:p w14:paraId="0DB3249D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23" w:name="_Toc57323991"/>
      <w:r w:rsidRPr="00820FF5">
        <w:rPr>
          <w:rFonts w:cs="Arial"/>
        </w:rPr>
        <w:t>Listar unidades de medida</w:t>
      </w:r>
      <w:bookmarkEnd w:id="1123"/>
    </w:p>
    <w:p w14:paraId="2C905123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24" w:name="_Toc57323992"/>
      <w:r w:rsidRPr="00820FF5">
        <w:rPr>
          <w:rFonts w:cs="Arial"/>
        </w:rPr>
        <w:t>Inserir unidade de medida</w:t>
      </w:r>
      <w:bookmarkEnd w:id="1124"/>
    </w:p>
    <w:p w14:paraId="378564B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25" w:name="_Toc57323993"/>
      <w:r w:rsidRPr="00820FF5">
        <w:rPr>
          <w:rFonts w:cs="Arial"/>
        </w:rPr>
        <w:t>Alterar unidade de medida</w:t>
      </w:r>
      <w:bookmarkEnd w:id="1125"/>
    </w:p>
    <w:p w14:paraId="137662E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26" w:name="_Toc57323994"/>
      <w:r w:rsidRPr="00820FF5">
        <w:rPr>
          <w:rFonts w:cs="Arial"/>
        </w:rPr>
        <w:t>Excluir unidade de medida</w:t>
      </w:r>
      <w:bookmarkEnd w:id="1126"/>
    </w:p>
    <w:p w14:paraId="3FBD1342" w14:textId="77777777" w:rsidR="00D30F07" w:rsidRPr="00820FF5" w:rsidRDefault="00D30F07" w:rsidP="00FB0EBF">
      <w:pPr>
        <w:pStyle w:val="Ttulo2"/>
      </w:pPr>
      <w:bookmarkStart w:id="1127" w:name="_Toc57323995"/>
      <w:r w:rsidRPr="00820FF5">
        <w:t>Manter cadastro de usuários</w:t>
      </w:r>
      <w:bookmarkEnd w:id="1127"/>
    </w:p>
    <w:p w14:paraId="53988E9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28" w:name="_Toc57323996"/>
      <w:r w:rsidRPr="00820FF5">
        <w:rPr>
          <w:rFonts w:cs="Arial"/>
        </w:rPr>
        <w:t>Listar usuários</w:t>
      </w:r>
      <w:bookmarkEnd w:id="1128"/>
    </w:p>
    <w:p w14:paraId="1EA1FE0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29" w:name="_Toc57323997"/>
      <w:r w:rsidRPr="00820FF5">
        <w:rPr>
          <w:rFonts w:cs="Arial"/>
        </w:rPr>
        <w:t>Inserir usuário</w:t>
      </w:r>
      <w:bookmarkEnd w:id="1129"/>
    </w:p>
    <w:p w14:paraId="479A687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30" w:name="_Toc57323998"/>
      <w:r w:rsidRPr="00820FF5">
        <w:rPr>
          <w:rFonts w:cs="Arial"/>
        </w:rPr>
        <w:t>Alterar usuário</w:t>
      </w:r>
      <w:bookmarkEnd w:id="1130"/>
    </w:p>
    <w:p w14:paraId="09A5AF7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31" w:name="_Toc57323999"/>
      <w:r w:rsidRPr="00820FF5">
        <w:rPr>
          <w:rFonts w:cs="Arial"/>
        </w:rPr>
        <w:t>Excluir usuário</w:t>
      </w:r>
      <w:bookmarkEnd w:id="1131"/>
    </w:p>
    <w:p w14:paraId="344917BC" w14:textId="77777777" w:rsidR="00D30F07" w:rsidRPr="00820FF5" w:rsidRDefault="00D30F07" w:rsidP="00FB0EBF">
      <w:pPr>
        <w:pStyle w:val="Ttulo2"/>
      </w:pPr>
      <w:bookmarkStart w:id="1132" w:name="_Toc57324000"/>
      <w:r w:rsidRPr="00820FF5">
        <w:t>Manter compra</w:t>
      </w:r>
      <w:bookmarkEnd w:id="1132"/>
    </w:p>
    <w:p w14:paraId="7320674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33" w:name="_Toc57324001"/>
      <w:r w:rsidRPr="00820FF5">
        <w:rPr>
          <w:rFonts w:cs="Arial"/>
        </w:rPr>
        <w:t>Listar compras</w:t>
      </w:r>
      <w:bookmarkEnd w:id="1133"/>
    </w:p>
    <w:p w14:paraId="3D2702C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34" w:name="_Toc57324002"/>
      <w:r w:rsidRPr="00820FF5">
        <w:rPr>
          <w:rFonts w:cs="Arial"/>
        </w:rPr>
        <w:t>Inserir compra</w:t>
      </w:r>
      <w:bookmarkEnd w:id="1134"/>
    </w:p>
    <w:p w14:paraId="1CA29364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35" w:name="_Toc57324003"/>
      <w:r w:rsidRPr="00820FF5">
        <w:rPr>
          <w:rFonts w:cs="Arial"/>
        </w:rPr>
        <w:t>Visualizar detalhes compra</w:t>
      </w:r>
      <w:bookmarkEnd w:id="1135"/>
    </w:p>
    <w:p w14:paraId="23FD29EA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36" w:name="_Toc57324004"/>
      <w:r w:rsidRPr="00820FF5">
        <w:rPr>
          <w:rFonts w:cs="Arial"/>
        </w:rPr>
        <w:t>Cancelar compra</w:t>
      </w:r>
      <w:bookmarkEnd w:id="1136"/>
    </w:p>
    <w:p w14:paraId="423DAD88" w14:textId="77777777" w:rsidR="00D30F07" w:rsidRPr="00820FF5" w:rsidRDefault="00D30F07" w:rsidP="00FB0EBF">
      <w:pPr>
        <w:pStyle w:val="Ttulo2"/>
      </w:pPr>
      <w:bookmarkStart w:id="1137" w:name="_Toc57324005"/>
      <w:r w:rsidRPr="00820FF5">
        <w:t>Manter contas a pagar</w:t>
      </w:r>
      <w:bookmarkEnd w:id="1137"/>
    </w:p>
    <w:p w14:paraId="533704B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38" w:name="_Toc57324006"/>
      <w:r w:rsidRPr="00820FF5">
        <w:rPr>
          <w:rFonts w:cs="Arial"/>
        </w:rPr>
        <w:t>Listar contas a pagar</w:t>
      </w:r>
      <w:bookmarkEnd w:id="1138"/>
    </w:p>
    <w:p w14:paraId="00BD815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39" w:name="_Toc57324007"/>
      <w:r w:rsidRPr="00820FF5">
        <w:rPr>
          <w:rFonts w:cs="Arial"/>
        </w:rPr>
        <w:t>Inserir contas a pagar</w:t>
      </w:r>
      <w:bookmarkEnd w:id="1139"/>
    </w:p>
    <w:p w14:paraId="011755FA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40" w:name="_Toc57324008"/>
      <w:r w:rsidRPr="00820FF5">
        <w:rPr>
          <w:rFonts w:cs="Arial"/>
        </w:rPr>
        <w:t>Alterar contas a pagar</w:t>
      </w:r>
      <w:bookmarkEnd w:id="1140"/>
    </w:p>
    <w:p w14:paraId="7749FEDB" w14:textId="3A2631EE" w:rsidR="00D30F07" w:rsidRPr="00820FF5" w:rsidRDefault="008E457B" w:rsidP="008256BD">
      <w:pPr>
        <w:pStyle w:val="Ttulo3"/>
        <w:contextualSpacing/>
        <w:jc w:val="both"/>
        <w:rPr>
          <w:rFonts w:cs="Arial"/>
        </w:rPr>
      </w:pPr>
      <w:bookmarkStart w:id="1141" w:name="_Toc57324009"/>
      <w:r w:rsidRPr="00820FF5">
        <w:rPr>
          <w:rFonts w:cs="Arial"/>
        </w:rPr>
        <w:t>Cancelar</w:t>
      </w:r>
      <w:r w:rsidR="00D30F07" w:rsidRPr="00820FF5">
        <w:rPr>
          <w:rFonts w:cs="Arial"/>
        </w:rPr>
        <w:t xml:space="preserve"> contas a pagar</w:t>
      </w:r>
      <w:bookmarkEnd w:id="1141"/>
    </w:p>
    <w:p w14:paraId="6CC3153F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42" w:name="_Toc57324010"/>
      <w:r w:rsidRPr="00820FF5">
        <w:rPr>
          <w:rFonts w:cs="Arial"/>
        </w:rPr>
        <w:t>Visualizar contas a pagar</w:t>
      </w:r>
      <w:bookmarkEnd w:id="1142"/>
    </w:p>
    <w:p w14:paraId="131302F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43" w:name="_Toc57324011"/>
      <w:r w:rsidRPr="00820FF5">
        <w:rPr>
          <w:rFonts w:cs="Arial"/>
        </w:rPr>
        <w:t>Realizar pagamento conta a pagar</w:t>
      </w:r>
      <w:bookmarkEnd w:id="1143"/>
    </w:p>
    <w:p w14:paraId="5B65283A" w14:textId="77777777" w:rsidR="00D30F07" w:rsidRPr="00820FF5" w:rsidRDefault="00D30F07" w:rsidP="00FB0EBF">
      <w:pPr>
        <w:pStyle w:val="Ttulo2"/>
      </w:pPr>
      <w:bookmarkStart w:id="1144" w:name="_Toc57324012"/>
      <w:r w:rsidRPr="00820FF5">
        <w:t>Manter contas a receber</w:t>
      </w:r>
      <w:bookmarkEnd w:id="1144"/>
    </w:p>
    <w:p w14:paraId="52C50DE3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45" w:name="_Toc57324013"/>
      <w:r w:rsidRPr="00820FF5">
        <w:rPr>
          <w:rFonts w:cs="Arial"/>
        </w:rPr>
        <w:t>Listar contas a recebe</w:t>
      </w:r>
      <w:bookmarkEnd w:id="1145"/>
    </w:p>
    <w:p w14:paraId="6CB2AEF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46" w:name="_Toc57324014"/>
      <w:r w:rsidRPr="00820FF5">
        <w:rPr>
          <w:rFonts w:cs="Arial"/>
        </w:rPr>
        <w:t>Alterar conta a recebe</w:t>
      </w:r>
      <w:bookmarkEnd w:id="1146"/>
    </w:p>
    <w:p w14:paraId="1DEFB42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47" w:name="_Toc57324015"/>
      <w:r w:rsidRPr="00820FF5">
        <w:rPr>
          <w:rFonts w:cs="Arial"/>
        </w:rPr>
        <w:t>Realizar recebimento</w:t>
      </w:r>
      <w:bookmarkEnd w:id="1147"/>
    </w:p>
    <w:p w14:paraId="0FDEA4B8" w14:textId="3861932A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48" w:name="_Toc57324016"/>
      <w:r w:rsidRPr="00820FF5">
        <w:rPr>
          <w:rFonts w:cs="Arial"/>
        </w:rPr>
        <w:t>Visualizar recebimento</w:t>
      </w:r>
      <w:bookmarkEnd w:id="1148"/>
    </w:p>
    <w:p w14:paraId="14C81332" w14:textId="7E368796" w:rsidR="008E457B" w:rsidRPr="00820FF5" w:rsidRDefault="008E457B" w:rsidP="008256BD">
      <w:pPr>
        <w:pStyle w:val="Ttulo3"/>
        <w:contextualSpacing/>
        <w:jc w:val="both"/>
        <w:rPr>
          <w:rFonts w:cs="Arial"/>
        </w:rPr>
      </w:pPr>
      <w:bookmarkStart w:id="1149" w:name="_Toc57324017"/>
      <w:r w:rsidRPr="00820FF5">
        <w:rPr>
          <w:rFonts w:cs="Arial"/>
        </w:rPr>
        <w:t>Cancelar conta a receber</w:t>
      </w:r>
      <w:bookmarkEnd w:id="1149"/>
    </w:p>
    <w:p w14:paraId="6B61DFF0" w14:textId="77777777" w:rsidR="00D30F07" w:rsidRPr="00820FF5" w:rsidRDefault="00D30F07" w:rsidP="00FB0EBF">
      <w:pPr>
        <w:pStyle w:val="Ttulo2"/>
      </w:pPr>
      <w:bookmarkStart w:id="1150" w:name="_Toc57324018"/>
      <w:r w:rsidRPr="00820FF5">
        <w:lastRenderedPageBreak/>
        <w:t>Manter ordem de serviço</w:t>
      </w:r>
      <w:bookmarkEnd w:id="1150"/>
    </w:p>
    <w:p w14:paraId="24D8E3C3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51" w:name="_Toc57324019"/>
      <w:r w:rsidRPr="00820FF5">
        <w:rPr>
          <w:rFonts w:cs="Arial"/>
        </w:rPr>
        <w:t>Listar ordem de serviço</w:t>
      </w:r>
      <w:bookmarkEnd w:id="1151"/>
    </w:p>
    <w:p w14:paraId="2FA6872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52" w:name="_Toc57324020"/>
      <w:r w:rsidRPr="00820FF5">
        <w:rPr>
          <w:rFonts w:cs="Arial"/>
        </w:rPr>
        <w:t>Inserir ordem de serviço</w:t>
      </w:r>
      <w:bookmarkEnd w:id="1152"/>
    </w:p>
    <w:p w14:paraId="229AEE4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53" w:name="_Toc57324021"/>
      <w:r w:rsidRPr="00820FF5">
        <w:rPr>
          <w:rFonts w:cs="Arial"/>
        </w:rPr>
        <w:t>Cancelar ordem de serviço</w:t>
      </w:r>
      <w:bookmarkEnd w:id="1153"/>
    </w:p>
    <w:p w14:paraId="2CB40C3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54" w:name="_Toc57324022"/>
      <w:r w:rsidRPr="00820FF5">
        <w:rPr>
          <w:rFonts w:cs="Arial"/>
        </w:rPr>
        <w:t>Visualizar detalhes da ordem de serviço</w:t>
      </w:r>
      <w:bookmarkEnd w:id="1154"/>
    </w:p>
    <w:p w14:paraId="1245351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55" w:name="_Toc57324023"/>
      <w:r w:rsidRPr="00820FF5">
        <w:rPr>
          <w:rFonts w:cs="Arial"/>
        </w:rPr>
        <w:t>Visualizar próxima ordem de serviço</w:t>
      </w:r>
      <w:bookmarkEnd w:id="1155"/>
    </w:p>
    <w:p w14:paraId="799854FC" w14:textId="77777777" w:rsidR="00D30F07" w:rsidRPr="00820FF5" w:rsidRDefault="00D30F07" w:rsidP="00FB0EBF">
      <w:pPr>
        <w:pStyle w:val="Ttulo2"/>
      </w:pPr>
      <w:bookmarkStart w:id="1156" w:name="_Toc57324024"/>
      <w:r w:rsidRPr="00820FF5">
        <w:t>Manter vendas</w:t>
      </w:r>
      <w:bookmarkEnd w:id="1156"/>
    </w:p>
    <w:p w14:paraId="6401335E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57" w:name="_Toc57324025"/>
      <w:r w:rsidRPr="00820FF5">
        <w:rPr>
          <w:rFonts w:cs="Arial"/>
        </w:rPr>
        <w:t>Listar vendas</w:t>
      </w:r>
      <w:bookmarkEnd w:id="1157"/>
    </w:p>
    <w:p w14:paraId="1D1C85AD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58" w:name="_Toc57324026"/>
      <w:r w:rsidRPr="00820FF5">
        <w:rPr>
          <w:rFonts w:cs="Arial"/>
        </w:rPr>
        <w:t>Inserir venda</w:t>
      </w:r>
      <w:bookmarkEnd w:id="1158"/>
    </w:p>
    <w:p w14:paraId="6A41003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59" w:name="_Toc57324027"/>
      <w:r w:rsidRPr="00820FF5">
        <w:rPr>
          <w:rFonts w:cs="Arial"/>
        </w:rPr>
        <w:t>Cancelar venda</w:t>
      </w:r>
      <w:bookmarkEnd w:id="1159"/>
    </w:p>
    <w:p w14:paraId="5AB2D51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60" w:name="_Toc57324028"/>
      <w:r w:rsidRPr="00820FF5">
        <w:rPr>
          <w:rFonts w:cs="Arial"/>
        </w:rPr>
        <w:t>Visualizar detalhes da venda</w:t>
      </w:r>
      <w:bookmarkEnd w:id="1160"/>
    </w:p>
    <w:p w14:paraId="01B62293" w14:textId="794A045C" w:rsidR="00D30F07" w:rsidRPr="00820FF5" w:rsidRDefault="00D30F07" w:rsidP="008256BD">
      <w:pPr>
        <w:spacing w:after="0" w:line="360" w:lineRule="auto"/>
        <w:contextualSpacing/>
        <w:rPr>
          <w:rFonts w:cs="Arial"/>
          <w:szCs w:val="24"/>
        </w:rPr>
      </w:pPr>
    </w:p>
    <w:p w14:paraId="279645B8" w14:textId="4AFD66E7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76619B8F" w14:textId="1999AF84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37EF2A74" w14:textId="6D3C7343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431ECA59" w14:textId="0F459FA9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7D0ADC60" w14:textId="24B541BE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58A7DB08" w14:textId="3A8AA6E9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74320CC9" w14:textId="3F217A8C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02672CB2" w14:textId="4B2A685A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34F22DAC" w14:textId="49CEFC52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24B2B1A7" w14:textId="765621AA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61567A55" w14:textId="4D9FE738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0A762F1B" w14:textId="7BABF0D5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0E431524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75CE4323" w14:textId="04F2818A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66604D4B" w14:textId="63CFA3E0" w:rsidR="00407B67" w:rsidRPr="00820FF5" w:rsidRDefault="00407B67" w:rsidP="00820FF5">
      <w:pPr>
        <w:spacing w:after="0" w:line="360" w:lineRule="auto"/>
        <w:contextualSpacing/>
        <w:rPr>
          <w:rFonts w:cs="Arial"/>
          <w:szCs w:val="24"/>
        </w:rPr>
      </w:pPr>
    </w:p>
    <w:p w14:paraId="2FCEA79C" w14:textId="36D4C18B" w:rsidR="000606A2" w:rsidRPr="00820FF5" w:rsidRDefault="000606A2" w:rsidP="00820FF5">
      <w:pPr>
        <w:spacing w:after="0" w:line="360" w:lineRule="auto"/>
        <w:contextualSpacing/>
        <w:rPr>
          <w:rFonts w:cs="Arial"/>
          <w:szCs w:val="24"/>
        </w:rPr>
      </w:pPr>
    </w:p>
    <w:p w14:paraId="1B11CEEF" w14:textId="2E6E30C2" w:rsidR="000606A2" w:rsidRPr="00820FF5" w:rsidRDefault="000606A2" w:rsidP="00820FF5">
      <w:pPr>
        <w:spacing w:after="0" w:line="360" w:lineRule="auto"/>
        <w:contextualSpacing/>
        <w:rPr>
          <w:rFonts w:cs="Arial"/>
          <w:szCs w:val="24"/>
        </w:rPr>
      </w:pPr>
    </w:p>
    <w:p w14:paraId="54515891" w14:textId="3A28E551" w:rsidR="000606A2" w:rsidRPr="00820FF5" w:rsidRDefault="000606A2" w:rsidP="00820FF5">
      <w:pPr>
        <w:spacing w:after="0" w:line="360" w:lineRule="auto"/>
        <w:contextualSpacing/>
        <w:rPr>
          <w:rFonts w:cs="Arial"/>
          <w:szCs w:val="24"/>
        </w:rPr>
      </w:pPr>
    </w:p>
    <w:p w14:paraId="4DF215C3" w14:textId="77777777" w:rsidR="000606A2" w:rsidRPr="00820FF5" w:rsidRDefault="000606A2" w:rsidP="008256BD">
      <w:pPr>
        <w:spacing w:after="0" w:line="360" w:lineRule="auto"/>
        <w:contextualSpacing/>
        <w:rPr>
          <w:rFonts w:cs="Arial"/>
          <w:szCs w:val="24"/>
        </w:rPr>
      </w:pPr>
    </w:p>
    <w:p w14:paraId="75EBF3ED" w14:textId="77777777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176247D0" w14:textId="01D88069" w:rsidR="006034D6" w:rsidRPr="008256BD" w:rsidRDefault="006034D6" w:rsidP="008256BD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1161" w:name="_Toc57324029"/>
      <w:r w:rsidRPr="008256BD">
        <w:rPr>
          <w:sz w:val="24"/>
          <w:szCs w:val="24"/>
        </w:rPr>
        <w:lastRenderedPageBreak/>
        <w:t>Casos de uso</w:t>
      </w:r>
      <w:bookmarkEnd w:id="1055"/>
      <w:bookmarkEnd w:id="1161"/>
    </w:p>
    <w:p w14:paraId="543E6DFA" w14:textId="4378B4CA" w:rsidR="0051705D" w:rsidRPr="00820FF5" w:rsidRDefault="0051705D" w:rsidP="00FB0EBF">
      <w:pPr>
        <w:pStyle w:val="Ttulo2"/>
      </w:pPr>
      <w:bookmarkStart w:id="1162" w:name="_Hlk56788823"/>
      <w:bookmarkStart w:id="1163" w:name="_Toc57324030"/>
      <w:r w:rsidRPr="00820FF5">
        <w:t>Categoria</w:t>
      </w:r>
      <w:bookmarkEnd w:id="1163"/>
    </w:p>
    <w:p w14:paraId="08BC871F" w14:textId="6A90F8F7" w:rsidR="008336DD" w:rsidRPr="00820FF5" w:rsidRDefault="000247C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3F46FB7" wp14:editId="72596552">
            <wp:extent cx="5114925" cy="340995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7D28" w14:textId="22A167B1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5009B1CD" w14:textId="7AB0534E" w:rsidR="008336DD" w:rsidRDefault="008336DD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1EF6E502" w14:textId="030C3F3E" w:rsidR="008336DD" w:rsidRDefault="008336DD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07E2E978" w14:textId="77777777" w:rsidR="001D01E4" w:rsidRPr="00820FF5" w:rsidRDefault="001D01E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39F4C10A" w14:textId="24CF152E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</w:t>
      </w:r>
      <w:r w:rsidR="00B55B9E" w:rsidRPr="00820FF5">
        <w:rPr>
          <w:rFonts w:cs="Arial"/>
          <w:szCs w:val="24"/>
        </w:rPr>
        <w:t>;</w:t>
      </w:r>
    </w:p>
    <w:p w14:paraId="43CC2AC6" w14:textId="311C6985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uma categoria seja cadastrada mais de uma vez;</w:t>
      </w:r>
    </w:p>
    <w:p w14:paraId="355A07F4" w14:textId="0FE886D0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bookmarkStart w:id="1164" w:name="_Hlk56709073"/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 xml:space="preserve">: </w:t>
      </w:r>
      <w:bookmarkStart w:id="1165" w:name="_Hlk56709068"/>
      <w:r w:rsidRPr="00820FF5">
        <w:rPr>
          <w:rFonts w:cs="Arial"/>
          <w:szCs w:val="24"/>
        </w:rPr>
        <w:t>O sistema não permite a exclusão de uma categoria se estiver relacio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nada com outros registros.</w:t>
      </w:r>
      <w:bookmarkEnd w:id="1165"/>
    </w:p>
    <w:p w14:paraId="65182200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bookmarkEnd w:id="1164"/>
    <w:p w14:paraId="59EFF076" w14:textId="6B46990A" w:rsidR="008336DD" w:rsidRPr="00820FF5" w:rsidRDefault="008336D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2513BB8F" w14:textId="4B9DC3AC" w:rsidR="008336DD" w:rsidRDefault="008336DD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Categoria.</w:t>
      </w:r>
    </w:p>
    <w:p w14:paraId="7E688183" w14:textId="77777777" w:rsidR="00820FF5" w:rsidRPr="00820FF5" w:rsidRDefault="00820FF5" w:rsidP="008256BD">
      <w:pPr>
        <w:spacing w:after="0" w:line="360" w:lineRule="auto"/>
        <w:contextualSpacing/>
        <w:rPr>
          <w:rFonts w:cs="Arial"/>
          <w:szCs w:val="24"/>
        </w:rPr>
      </w:pPr>
    </w:p>
    <w:p w14:paraId="7AEDCAC6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F88F928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0831D610" w14:textId="4472AE84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5AFECA83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7E9DC475" w14:textId="6098F373" w:rsidR="008336DD" w:rsidRDefault="008336DD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15F07958" w14:textId="77777777" w:rsidR="008336DD" w:rsidRPr="00820FF5" w:rsidRDefault="008336D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Pós-Condição </w:t>
      </w:r>
    </w:p>
    <w:p w14:paraId="58DF169B" w14:textId="19DF82A4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Produto, Serviço.</w:t>
      </w:r>
    </w:p>
    <w:p w14:paraId="2EA3803B" w14:textId="517B292E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5E743EA4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2C940C25" w14:textId="1ECD8B84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Categoria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CE7AA11" w14:textId="30CCF79B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7176B319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1C1CBAD" w14:textId="5C7AE999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691AD5" w:rsidRPr="00820FF5">
        <w:rPr>
          <w:rFonts w:cs="Arial"/>
          <w:b/>
          <w:bCs/>
          <w:szCs w:val="24"/>
        </w:rPr>
        <w:t>categoria</w:t>
      </w:r>
    </w:p>
    <w:p w14:paraId="73F19B4F" w14:textId="2B8557E4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Categoria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6E01C63" w14:textId="0F8A39CB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Categoria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EADD104" w14:textId="769AB005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>apresenta</w:t>
      </w:r>
      <w:r w:rsidRPr="00820FF5">
        <w:rPr>
          <w:rFonts w:cs="Arial"/>
          <w:szCs w:val="24"/>
        </w:rPr>
        <w:t xml:space="preserve"> uma </w:t>
      </w:r>
      <w:r w:rsidR="00F461C3" w:rsidRPr="00820FF5">
        <w:rPr>
          <w:rFonts w:cs="Arial"/>
          <w:szCs w:val="24"/>
        </w:rPr>
        <w:t xml:space="preserve">lista </w:t>
      </w:r>
      <w:r w:rsidRPr="00820FF5">
        <w:rPr>
          <w:rFonts w:cs="Arial"/>
          <w:szCs w:val="24"/>
        </w:rPr>
        <w:t xml:space="preserve">de </w:t>
      </w:r>
      <w:r w:rsidR="00434383" w:rsidRPr="00820FF5">
        <w:rPr>
          <w:rFonts w:cs="Arial"/>
          <w:szCs w:val="24"/>
        </w:rPr>
        <w:t>categorias</w:t>
      </w:r>
      <w:r w:rsidRPr="00820FF5">
        <w:rPr>
          <w:rFonts w:cs="Arial"/>
          <w:szCs w:val="24"/>
        </w:rPr>
        <w:t xml:space="preserve"> com os campos: Código, Cate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goria, Situação, </w:t>
      </w:r>
      <w:bookmarkStart w:id="1166" w:name="_Hlk56709752"/>
      <w:r w:rsidRPr="00820FF5">
        <w:rPr>
          <w:rFonts w:cs="Arial"/>
          <w:szCs w:val="24"/>
        </w:rPr>
        <w:t>Ações</w:t>
      </w:r>
      <w:bookmarkEnd w:id="1166"/>
      <w:r w:rsidRPr="00820FF5">
        <w:rPr>
          <w:rFonts w:cs="Arial"/>
          <w:szCs w:val="24"/>
        </w:rPr>
        <w:t>.</w:t>
      </w:r>
    </w:p>
    <w:p w14:paraId="5D385221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432C4F71" w14:textId="1B1151EB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10D0D058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5D57446" w14:textId="0683BC84" w:rsidR="000247C1" w:rsidRPr="00820FF5" w:rsidRDefault="0043438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691AD5" w:rsidRPr="00820FF5">
        <w:rPr>
          <w:rFonts w:cs="Arial"/>
          <w:b/>
          <w:bCs/>
          <w:szCs w:val="24"/>
        </w:rPr>
        <w:t>categoria</w:t>
      </w:r>
    </w:p>
    <w:p w14:paraId="58DA63AA" w14:textId="672CFB82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Categoria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UC056- Consulta Catego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rias</w:t>
      </w:r>
    </w:p>
    <w:p w14:paraId="4D2E607A" w14:textId="1E047526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0737FB7F" w14:textId="2437C078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categoria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9B7DC14" w14:textId="56FA0FDB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Categoria*, Situação</w:t>
      </w:r>
    </w:p>
    <w:p w14:paraId="6D82B3CB" w14:textId="645A03ED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4A386C5B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71A1B167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02805886" w14:textId="61879BDA" w:rsidR="000247C1" w:rsidRPr="00820FF5" w:rsidRDefault="000247C1" w:rsidP="008256BD">
      <w:pPr>
        <w:spacing w:after="0" w:line="360" w:lineRule="auto"/>
        <w:contextualSpacing/>
        <w:rPr>
          <w:rFonts w:cs="Arial"/>
          <w:szCs w:val="24"/>
        </w:rPr>
      </w:pPr>
    </w:p>
    <w:p w14:paraId="64AE8F18" w14:textId="13075264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691AD5" w:rsidRPr="00820FF5">
        <w:rPr>
          <w:rFonts w:cs="Arial"/>
          <w:b/>
          <w:bCs/>
          <w:szCs w:val="24"/>
        </w:rPr>
        <w:t>categoria</w:t>
      </w:r>
    </w:p>
    <w:p w14:paraId="17B4687C" w14:textId="22CB5B6D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Categoria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UC05</w:t>
      </w:r>
      <w:r w:rsidR="004A3D89" w:rsidRPr="00820FF5">
        <w:rPr>
          <w:rFonts w:cs="Arial"/>
          <w:szCs w:val="24"/>
        </w:rPr>
        <w:t>6</w:t>
      </w:r>
      <w:r w:rsidRPr="00820FF5">
        <w:rPr>
          <w:rFonts w:cs="Arial"/>
          <w:szCs w:val="24"/>
        </w:rPr>
        <w:t xml:space="preserve"> – Consultar Catego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rias</w:t>
      </w:r>
    </w:p>
    <w:p w14:paraId="7F190B93" w14:textId="2C0F072D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7EDDFEE2" w14:textId="5793110E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1D01E4">
        <w:rPr>
          <w:rFonts w:cs="Arial"/>
          <w:szCs w:val="24"/>
        </w:rPr>
        <w:t>e</w:t>
      </w:r>
      <w:r w:rsidR="001D01E4" w:rsidRPr="00820FF5">
        <w:rPr>
          <w:rFonts w:cs="Arial"/>
          <w:szCs w:val="24"/>
        </w:rPr>
        <w:t xml:space="preserve">dição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92377F0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Categoria*, Situação</w:t>
      </w:r>
    </w:p>
    <w:p w14:paraId="00BCFFD1" w14:textId="270F05D5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6DAEAF4B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6. O sistema exibe uma mensagem de sucesso. </w:t>
      </w:r>
    </w:p>
    <w:p w14:paraId="6187BD31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2A72EDF6" w14:textId="6CA4C9C9" w:rsidR="000247C1" w:rsidRPr="00820FF5" w:rsidRDefault="000247C1" w:rsidP="008256BD">
      <w:pPr>
        <w:spacing w:after="0" w:line="360" w:lineRule="auto"/>
        <w:contextualSpacing/>
        <w:rPr>
          <w:rFonts w:cs="Arial"/>
          <w:szCs w:val="24"/>
        </w:rPr>
      </w:pPr>
    </w:p>
    <w:p w14:paraId="4D992B06" w14:textId="0C7E3FBE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691AD5" w:rsidRPr="00820FF5">
        <w:rPr>
          <w:rFonts w:cs="Arial"/>
          <w:b/>
          <w:bCs/>
          <w:szCs w:val="24"/>
        </w:rPr>
        <w:t>categoria</w:t>
      </w:r>
    </w:p>
    <w:p w14:paraId="73DA1243" w14:textId="530CD6C3" w:rsidR="004A3D89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bookmarkStart w:id="1167" w:name="_Hlk56710021"/>
      <w:r w:rsidRPr="00820FF5">
        <w:rPr>
          <w:rFonts w:cs="Arial"/>
          <w:szCs w:val="24"/>
        </w:rPr>
        <w:t>Excluir Categoria</w:t>
      </w:r>
      <w:bookmarkEnd w:id="1167"/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  <w:r w:rsidR="004A3D89" w:rsidRPr="00820FF5">
        <w:rPr>
          <w:rFonts w:cs="Arial"/>
          <w:szCs w:val="24"/>
        </w:rPr>
        <w:t>UC056 – Consultar Catego</w:t>
      </w:r>
      <w:r w:rsidR="00820FF5">
        <w:rPr>
          <w:rFonts w:cs="Arial"/>
          <w:szCs w:val="24"/>
        </w:rPr>
        <w:softHyphen/>
      </w:r>
      <w:r w:rsidR="004A3D89" w:rsidRPr="00820FF5">
        <w:rPr>
          <w:rFonts w:cs="Arial"/>
          <w:szCs w:val="24"/>
        </w:rPr>
        <w:t>rias</w:t>
      </w:r>
    </w:p>
    <w:p w14:paraId="0E970B20" w14:textId="75EC0CC8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539275EF" w14:textId="2D7139BB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</w:t>
      </w:r>
      <w:r w:rsidR="004A3D89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{</w:t>
      </w:r>
      <w:r w:rsidR="004A3D89" w:rsidRPr="00820FF5">
        <w:rPr>
          <w:rFonts w:cs="Arial"/>
          <w:szCs w:val="24"/>
        </w:rPr>
        <w:t>catego</w:t>
      </w:r>
      <w:r w:rsidR="00820FF5">
        <w:rPr>
          <w:rFonts w:cs="Arial"/>
          <w:szCs w:val="24"/>
        </w:rPr>
        <w:softHyphen/>
      </w:r>
      <w:r w:rsidR="004A3D89" w:rsidRPr="00820FF5">
        <w:rPr>
          <w:rFonts w:cs="Arial"/>
          <w:szCs w:val="24"/>
        </w:rPr>
        <w:t>ria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34C32B37" w14:textId="5E1E11C2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3E5DAB35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2A7DDC02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8DE275F" w14:textId="16A508CE" w:rsidR="000247C1" w:rsidRPr="00820FF5" w:rsidRDefault="000247C1" w:rsidP="008256BD">
      <w:pPr>
        <w:spacing w:after="0" w:line="360" w:lineRule="auto"/>
        <w:contextualSpacing/>
        <w:rPr>
          <w:rFonts w:cs="Arial"/>
          <w:szCs w:val="24"/>
        </w:rPr>
      </w:pPr>
    </w:p>
    <w:p w14:paraId="0AF9BF5F" w14:textId="77777777" w:rsidR="004A3D89" w:rsidRPr="00820FF5" w:rsidRDefault="004A3D8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2A2F5D7B" w14:textId="77777777" w:rsidR="004A3D89" w:rsidRPr="00820FF5" w:rsidRDefault="004A3D8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7621F379" w14:textId="15A5C357" w:rsidR="004A3D89" w:rsidRPr="00820FF5" w:rsidRDefault="004A3D89" w:rsidP="008256BD">
      <w:pPr>
        <w:pStyle w:val="SemEspaamento"/>
        <w:numPr>
          <w:ilvl w:val="0"/>
          <w:numId w:val="4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0F866737" w14:textId="5CC0B4C0" w:rsidR="004A3D89" w:rsidRPr="00820FF5" w:rsidRDefault="004A3D89" w:rsidP="008256BD">
      <w:pPr>
        <w:pStyle w:val="SemEspaamento"/>
        <w:numPr>
          <w:ilvl w:val="0"/>
          <w:numId w:val="4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2325F01" w14:textId="0F794C01" w:rsidR="004A3D89" w:rsidRPr="00820FF5" w:rsidRDefault="004A3D89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</w:t>
      </w:r>
      <w:r w:rsidR="009A70AF" w:rsidRPr="00820FF5">
        <w:rPr>
          <w:rFonts w:ascii="Arial" w:hAnsi="Arial" w:cs="Arial"/>
          <w:b/>
          <w:bCs/>
          <w:color w:val="000000"/>
          <w:sz w:val="24"/>
          <w:szCs w:val="24"/>
        </w:rPr>
        <w:t>a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 w:rsidR="009A70AF" w:rsidRPr="00820FF5">
        <w:rPr>
          <w:rFonts w:ascii="Arial" w:hAnsi="Arial" w:cs="Arial"/>
          <w:b/>
          <w:bCs/>
          <w:color w:val="000000"/>
          <w:sz w:val="24"/>
          <w:szCs w:val="24"/>
        </w:rPr>
        <w:t>c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ategoria já cadastrado</w:t>
      </w:r>
    </w:p>
    <w:p w14:paraId="517381C7" w14:textId="3C92FA22" w:rsidR="004A3D89" w:rsidRPr="008256BD" w:rsidRDefault="004A3D89" w:rsidP="008256BD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categoria já cadastrado</w:t>
      </w:r>
    </w:p>
    <w:p w14:paraId="57469605" w14:textId="17995EAF" w:rsidR="004A3D89" w:rsidRPr="008256BD" w:rsidRDefault="004A3D89" w:rsidP="008256BD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Categoria já cadastrada.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035CDF28" w14:textId="40021968" w:rsidR="004A3D89" w:rsidRPr="00820FF5" w:rsidRDefault="004A3D8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</w:t>
      </w:r>
      <w:r w:rsidR="009A70AF" w:rsidRPr="00820FF5">
        <w:rPr>
          <w:rFonts w:cs="Arial"/>
          <w:b/>
          <w:bCs/>
          <w:szCs w:val="24"/>
        </w:rPr>
        <w:t xml:space="preserve">a categoria </w:t>
      </w:r>
      <w:r w:rsidRPr="00820FF5">
        <w:rPr>
          <w:rFonts w:cs="Arial"/>
          <w:b/>
          <w:bCs/>
          <w:szCs w:val="24"/>
        </w:rPr>
        <w:t>que está vinculad</w:t>
      </w:r>
      <w:r w:rsidR="001D01E4">
        <w:rPr>
          <w:rFonts w:cs="Arial"/>
          <w:b/>
          <w:bCs/>
          <w:szCs w:val="24"/>
        </w:rPr>
        <w:t>a</w:t>
      </w:r>
      <w:r w:rsidRPr="00820FF5">
        <w:rPr>
          <w:rFonts w:cs="Arial"/>
          <w:b/>
          <w:bCs/>
          <w:szCs w:val="24"/>
        </w:rPr>
        <w:t xml:space="preserve"> a outro re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gistro</w:t>
      </w:r>
    </w:p>
    <w:p w14:paraId="1CE9B96E" w14:textId="2B958406" w:rsidR="004A3D89" w:rsidRPr="008256BD" w:rsidRDefault="004A3D89" w:rsidP="008256BD">
      <w:pPr>
        <w:pStyle w:val="PargrafodaLista"/>
        <w:numPr>
          <w:ilvl w:val="0"/>
          <w:numId w:val="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544F8DA4" w14:textId="230DBE6F" w:rsidR="004A3D89" w:rsidRPr="008256BD" w:rsidRDefault="004A3D89" w:rsidP="008256BD">
      <w:pPr>
        <w:pStyle w:val="PargrafodaLista"/>
        <w:numPr>
          <w:ilvl w:val="0"/>
          <w:numId w:val="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</w:t>
      </w:r>
      <w:r w:rsidR="00C7477C" w:rsidRPr="008256BD">
        <w:rPr>
          <w:sz w:val="24"/>
          <w:szCs w:val="24"/>
        </w:rPr>
        <w:t>a ca</w:t>
      </w:r>
      <w:r w:rsidR="00820FF5">
        <w:rPr>
          <w:sz w:val="24"/>
          <w:szCs w:val="24"/>
        </w:rPr>
        <w:softHyphen/>
      </w:r>
      <w:r w:rsidR="00C7477C" w:rsidRPr="008256BD">
        <w:rPr>
          <w:sz w:val="24"/>
          <w:szCs w:val="24"/>
        </w:rPr>
        <w:t xml:space="preserve">tegoria </w:t>
      </w:r>
      <w:r w:rsidRPr="008256BD">
        <w:rPr>
          <w:sz w:val="24"/>
          <w:szCs w:val="24"/>
        </w:rPr>
        <w:t xml:space="preserve">pois </w:t>
      </w:r>
      <w:r w:rsidR="001D01E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mesmo está relacionado a outro registro. Deseja desativar?</w:t>
      </w:r>
      <w:ins w:id="1168" w:author="everton schuster" w:date="2020-11-26T19:53:00Z">
        <w:r w:rsidR="006D34E7">
          <w:rPr>
            <w:sz w:val="24"/>
            <w:szCs w:val="24"/>
          </w:rPr>
          <w:t>”</w:t>
        </w:r>
      </w:ins>
      <w:del w:id="1169" w:author="everton schuster" w:date="2020-11-26T19:53:00Z">
        <w:r w:rsidR="008969E0" w:rsidRPr="008256BD" w:rsidDel="006D34E7">
          <w:rPr>
            <w:sz w:val="24"/>
            <w:szCs w:val="24"/>
          </w:rPr>
          <w:delText>“</w:delText>
        </w:r>
        <w:r w:rsidRPr="008256BD" w:rsidDel="006D34E7">
          <w:rPr>
            <w:sz w:val="24"/>
            <w:szCs w:val="24"/>
          </w:rPr>
          <w:delText xml:space="preserve"> </w:delText>
        </w:r>
      </w:del>
    </w:p>
    <w:p w14:paraId="739888DB" w14:textId="77777777" w:rsidR="004A3D89" w:rsidRPr="00820FF5" w:rsidRDefault="004A3D89" w:rsidP="008256BD">
      <w:pPr>
        <w:spacing w:after="0" w:line="360" w:lineRule="auto"/>
        <w:contextualSpacing/>
        <w:rPr>
          <w:rFonts w:cs="Arial"/>
          <w:szCs w:val="24"/>
        </w:rPr>
      </w:pPr>
    </w:p>
    <w:p w14:paraId="29D4F146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50E1A80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251B794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C06896D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8FE481C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6BC58CE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3F33E9A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F05A7F9" w14:textId="337ED662" w:rsidR="0051705D" w:rsidRPr="00820FF5" w:rsidRDefault="0051705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Prototipagem </w:t>
      </w:r>
    </w:p>
    <w:p w14:paraId="6286F8DA" w14:textId="773F8948" w:rsidR="0051705D" w:rsidRPr="00820FF5" w:rsidRDefault="0051705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5B828D7C" w14:textId="1B7446EA" w:rsidR="007930EB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6D14A62" wp14:editId="1C5AC8B8">
            <wp:extent cx="5400040" cy="30372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08B2" w14:textId="4E2CD06C" w:rsidR="007930EB" w:rsidRPr="00820FF5" w:rsidRDefault="007930EB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2844A630" w14:textId="0E12B719" w:rsidR="007930EB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2EDC8C4" wp14:editId="7C576CA5">
            <wp:extent cx="5400040" cy="30384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084" w14:textId="45E02F20" w:rsidR="00994018" w:rsidRPr="00820FF5" w:rsidRDefault="00994018" w:rsidP="008256BD">
      <w:pPr>
        <w:spacing w:after="0" w:line="360" w:lineRule="auto"/>
        <w:contextualSpacing/>
        <w:rPr>
          <w:rFonts w:cs="Arial"/>
          <w:szCs w:val="24"/>
        </w:rPr>
      </w:pPr>
    </w:p>
    <w:p w14:paraId="447CAC2D" w14:textId="7DE6141C" w:rsidR="00994018" w:rsidRPr="00820FF5" w:rsidRDefault="00994018" w:rsidP="008256BD">
      <w:pPr>
        <w:spacing w:after="0" w:line="360" w:lineRule="auto"/>
        <w:contextualSpacing/>
        <w:rPr>
          <w:rFonts w:cs="Arial"/>
          <w:szCs w:val="24"/>
        </w:rPr>
      </w:pPr>
    </w:p>
    <w:p w14:paraId="7E9E673C" w14:textId="1DEB6CBF" w:rsidR="00994018" w:rsidRPr="00820FF5" w:rsidRDefault="00994018" w:rsidP="008256BD">
      <w:pPr>
        <w:spacing w:after="0" w:line="360" w:lineRule="auto"/>
        <w:contextualSpacing/>
        <w:rPr>
          <w:rFonts w:cs="Arial"/>
          <w:szCs w:val="24"/>
        </w:rPr>
      </w:pPr>
    </w:p>
    <w:p w14:paraId="6BB7B047" w14:textId="77777777" w:rsidR="00994018" w:rsidRPr="00820FF5" w:rsidRDefault="00994018" w:rsidP="008256BD">
      <w:pPr>
        <w:spacing w:after="0" w:line="360" w:lineRule="auto"/>
        <w:contextualSpacing/>
        <w:rPr>
          <w:rFonts w:cs="Arial"/>
          <w:szCs w:val="24"/>
        </w:rPr>
      </w:pPr>
    </w:p>
    <w:p w14:paraId="79A0DA91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6BF7E331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77D3F898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27E02045" w14:textId="2480AF5B" w:rsidR="007930EB" w:rsidRPr="00820FF5" w:rsidRDefault="007930EB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7930EB" w:rsidRPr="00820FF5" w14:paraId="4518A6C4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C42C19E" w14:textId="77777777" w:rsidR="007930EB" w:rsidRPr="00820FF5" w:rsidRDefault="007930EB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080AC057" w14:textId="77777777" w:rsidR="007930EB" w:rsidRPr="00820FF5" w:rsidRDefault="007930EB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1F817956" w14:textId="77777777" w:rsidR="007930EB" w:rsidRPr="00820FF5" w:rsidRDefault="007930EB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7930EB" w:rsidRPr="00820FF5" w14:paraId="55651C1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DC294D4" w14:textId="77777777" w:rsidR="007930EB" w:rsidRPr="00820FF5" w:rsidRDefault="007930EB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0CD46AE0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4C14CF64" w14:textId="3B0C800F" w:rsidR="007930EB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7930EB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7930EB" w:rsidRPr="00820FF5" w14:paraId="4E55F02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2F4C793" w14:textId="285F8916" w:rsidR="007930EB" w:rsidRPr="00820FF5" w:rsidRDefault="00916990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</w:t>
            </w:r>
            <w:r w:rsidR="007930EB" w:rsidRPr="00820FF5">
              <w:rPr>
                <w:rFonts w:cs="Arial"/>
                <w:b w:val="0"/>
                <w:bCs w:val="0"/>
                <w:szCs w:val="24"/>
              </w:rPr>
              <w:t>ategoria</w:t>
            </w:r>
          </w:p>
        </w:tc>
        <w:tc>
          <w:tcPr>
            <w:tcW w:w="1243" w:type="dxa"/>
          </w:tcPr>
          <w:p w14:paraId="239924FA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452C44BD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7930EB" w:rsidRPr="00820FF5" w14:paraId="0FF41FEA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74AE28A" w14:textId="7EFE99F5" w:rsidR="007930EB" w:rsidRPr="00820FF5" w:rsidRDefault="007930EB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4EE1899F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3D696929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7930EB" w:rsidRPr="00820FF5" w14:paraId="047B3771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3791B91" w14:textId="2F4674BB" w:rsidR="007930EB" w:rsidRPr="00820FF5" w:rsidRDefault="007930EB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78234F0E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7D9CD3ED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3668F87D" w14:textId="26751AD2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7592AF12" w14:textId="779ADD22" w:rsidR="00085E29" w:rsidRPr="00820FF5" w:rsidRDefault="00085E29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38BEA30D" w14:textId="4DF1E1BB" w:rsidR="00085E29" w:rsidRDefault="00085E29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CF64BEC" wp14:editId="264FE107">
            <wp:extent cx="1676400" cy="23431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A803" w14:textId="77777777" w:rsidR="001D01E4" w:rsidRPr="00820FF5" w:rsidRDefault="001D01E4" w:rsidP="008256BD">
      <w:pPr>
        <w:spacing w:after="0" w:line="360" w:lineRule="auto"/>
        <w:contextualSpacing/>
        <w:rPr>
          <w:rFonts w:cs="Arial"/>
          <w:szCs w:val="24"/>
        </w:rPr>
      </w:pPr>
    </w:p>
    <w:p w14:paraId="2902D991" w14:textId="2BF9C83B" w:rsidR="00C67693" w:rsidRPr="00820FF5" w:rsidRDefault="00C67693" w:rsidP="00FB0EBF">
      <w:pPr>
        <w:pStyle w:val="Ttulo2"/>
      </w:pPr>
      <w:bookmarkStart w:id="1170" w:name="_Toc57324031"/>
      <w:bookmarkEnd w:id="1162"/>
      <w:r w:rsidRPr="00820FF5">
        <w:t>Cidade</w:t>
      </w:r>
      <w:bookmarkEnd w:id="1170"/>
    </w:p>
    <w:p w14:paraId="28834C50" w14:textId="2DDFF016" w:rsidR="004263F3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C9FECEA" wp14:editId="7864AD3E">
            <wp:extent cx="5219700" cy="292042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661" cy="292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FF17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DESCRIÇÃO DE CASOS DE USO</w:t>
      </w:r>
    </w:p>
    <w:p w14:paraId="0CEBFD0F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1E3798B4" w14:textId="77777777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2B0F6B9D" w14:textId="04729DE4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RN001: </w:t>
      </w:r>
      <w:r w:rsidRPr="00820FF5">
        <w:rPr>
          <w:rFonts w:cs="Arial"/>
          <w:szCs w:val="24"/>
        </w:rPr>
        <w:t>Apenas usuários autenticados podem acessar os recursos</w:t>
      </w:r>
      <w:r w:rsidR="00B55B9E" w:rsidRPr="00820FF5">
        <w:rPr>
          <w:rFonts w:cs="Arial"/>
          <w:szCs w:val="24"/>
        </w:rPr>
        <w:t>;</w:t>
      </w:r>
    </w:p>
    <w:p w14:paraId="09A04293" w14:textId="7F2977CD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 xml:space="preserve">O sistema não permite que </w:t>
      </w:r>
      <w:r w:rsidR="00916990" w:rsidRPr="00820FF5">
        <w:rPr>
          <w:rFonts w:cs="Arial"/>
          <w:szCs w:val="24"/>
        </w:rPr>
        <w:t>a</w:t>
      </w:r>
      <w:r w:rsidRPr="00820FF5">
        <w:rPr>
          <w:rFonts w:cs="Arial"/>
          <w:szCs w:val="24"/>
        </w:rPr>
        <w:t xml:space="preserve"> mesm</w:t>
      </w:r>
      <w:r w:rsidR="00916990" w:rsidRPr="00820FF5">
        <w:rPr>
          <w:rFonts w:cs="Arial"/>
          <w:szCs w:val="24"/>
        </w:rPr>
        <w:t>a</w:t>
      </w:r>
      <w:r w:rsidRPr="00820FF5">
        <w:rPr>
          <w:rFonts w:cs="Arial"/>
          <w:szCs w:val="24"/>
        </w:rPr>
        <w:t xml:space="preserve"> </w:t>
      </w:r>
      <w:r w:rsidR="00916990" w:rsidRPr="00820FF5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idade seja cadastrad</w:t>
      </w:r>
      <w:r w:rsidR="00916990" w:rsidRPr="00820FF5">
        <w:rPr>
          <w:rFonts w:cs="Arial"/>
          <w:szCs w:val="24"/>
        </w:rPr>
        <w:t>a</w:t>
      </w:r>
      <w:r w:rsidRPr="00820FF5">
        <w:rPr>
          <w:rFonts w:cs="Arial"/>
          <w:szCs w:val="24"/>
        </w:rPr>
        <w:t>.</w:t>
      </w:r>
    </w:p>
    <w:p w14:paraId="5490C246" w14:textId="0008EB85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RN003:</w:t>
      </w:r>
      <w:r w:rsidRPr="00820FF5">
        <w:rPr>
          <w:rFonts w:cs="Arial"/>
          <w:szCs w:val="24"/>
        </w:rPr>
        <w:t xml:space="preserve"> O sistema não permite a exclusão de uma cidade se estiver relacionada com outros registros.</w:t>
      </w:r>
    </w:p>
    <w:p w14:paraId="580E6FC9" w14:textId="2184EE64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1B767167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29E930F2" w14:textId="4BDB71F9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Cidade</w:t>
      </w:r>
    </w:p>
    <w:p w14:paraId="7207740D" w14:textId="77777777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22FC0325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3BA41AE" w14:textId="3CB02B15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</w:t>
      </w:r>
    </w:p>
    <w:p w14:paraId="4D71A55C" w14:textId="3DA65C9D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3C7A102D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Pré-Condição</w:t>
      </w:r>
    </w:p>
    <w:p w14:paraId="4177274D" w14:textId="5CEADE66" w:rsidR="001E235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3D451E7F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122A0DC3" w14:textId="6339D8F5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529A7439" w14:textId="0EED05EC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Funcionário, Cliente, Fornecedor.</w:t>
      </w:r>
    </w:p>
    <w:p w14:paraId="3608DC71" w14:textId="77777777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3ACE4544" w14:textId="77777777" w:rsidR="00022602" w:rsidRPr="00820FF5" w:rsidRDefault="0002260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16440956" w14:textId="4F56C04F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Cidade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23BD57E" w14:textId="49F45152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0FB44FAB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13611EA7" w14:textId="6A6EC883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Cidade</w:t>
      </w:r>
    </w:p>
    <w:p w14:paraId="0FE1A3BE" w14:textId="74E5F9D1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>exibe</w:t>
      </w:r>
      <w:r w:rsidRPr="00820FF5">
        <w:rPr>
          <w:rFonts w:cs="Arial"/>
          <w:szCs w:val="24"/>
        </w:rPr>
        <w:t xml:space="preserve"> 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Cidade</w:t>
      </w:r>
      <w:r w:rsidR="00434383" w:rsidRPr="00820FF5">
        <w:rPr>
          <w:rFonts w:cs="Arial"/>
          <w:szCs w:val="24"/>
        </w:rPr>
        <w:t>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E5376E7" w14:textId="46E100ED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Cidade</w:t>
      </w:r>
      <w:r w:rsidR="00434383" w:rsidRPr="00820FF5">
        <w:rPr>
          <w:rFonts w:cs="Arial"/>
          <w:szCs w:val="24"/>
        </w:rPr>
        <w:t>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30575AD" w14:textId="64EB63AF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>apresenta</w:t>
      </w:r>
      <w:r w:rsidRPr="00820FF5">
        <w:rPr>
          <w:rFonts w:cs="Arial"/>
          <w:szCs w:val="24"/>
        </w:rPr>
        <w:t xml:space="preserve"> uma </w:t>
      </w:r>
      <w:r w:rsidR="00F461C3" w:rsidRPr="00820FF5">
        <w:rPr>
          <w:rFonts w:cs="Arial"/>
          <w:szCs w:val="24"/>
        </w:rPr>
        <w:t>lista</w:t>
      </w:r>
      <w:r w:rsidRPr="00820FF5">
        <w:rPr>
          <w:rFonts w:cs="Arial"/>
          <w:szCs w:val="24"/>
        </w:rPr>
        <w:t xml:space="preserve"> de cidade</w:t>
      </w:r>
      <w:r w:rsidR="00F461C3" w:rsidRPr="00820FF5">
        <w:rPr>
          <w:rFonts w:cs="Arial"/>
          <w:szCs w:val="24"/>
        </w:rPr>
        <w:t>s</w:t>
      </w:r>
      <w:r w:rsidRPr="00820FF5">
        <w:rPr>
          <w:rFonts w:cs="Arial"/>
          <w:szCs w:val="24"/>
        </w:rPr>
        <w:t xml:space="preserve"> com os campos: </w:t>
      </w:r>
      <w:r w:rsidR="00434383" w:rsidRPr="00820FF5">
        <w:rPr>
          <w:rFonts w:cs="Arial"/>
          <w:szCs w:val="24"/>
        </w:rPr>
        <w:t>Código, Cidade, DDD, Estado, Situação e Ações</w:t>
      </w:r>
    </w:p>
    <w:p w14:paraId="43804E0E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3CE09B58" w14:textId="7847F2D8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0925B4E1" w14:textId="7777777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0698DDFB" w14:textId="35187EA8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Cidade</w:t>
      </w:r>
    </w:p>
    <w:p w14:paraId="3188892D" w14:textId="798E2CF0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Cidade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UC043 - Consulta Cidades</w:t>
      </w:r>
    </w:p>
    <w:p w14:paraId="5E035684" w14:textId="355C205E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411AF79F" w14:textId="5FDE4739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cidade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6AC46BB" w14:textId="1AA96074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altera os seguintes campos: Código, Cidade*, DDD*, Estado*, Situ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ação </w:t>
      </w:r>
    </w:p>
    <w:p w14:paraId="3613AB7E" w14:textId="18BFDA4C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2BA6D30C" w14:textId="7777777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9FB37C5" w14:textId="7777777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7B3C2FCB" w14:textId="4741AF54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3D333AEB" w14:textId="09129E3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Cidade</w:t>
      </w:r>
    </w:p>
    <w:p w14:paraId="7168241B" w14:textId="30C9D25F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Cidade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UC043 – Consulta Cidades</w:t>
      </w:r>
    </w:p>
    <w:p w14:paraId="433E1EBD" w14:textId="2A52904A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412E071C" w14:textId="3C762E11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1D01E4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8B51048" w14:textId="6D32E0D8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altera os seguintes campos: Cliente*, Cidade*, DDD*, Estado*, Si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tuação </w:t>
      </w:r>
    </w:p>
    <w:p w14:paraId="5A5AB3FE" w14:textId="43522EAD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64B7F947" w14:textId="7777777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00E3091D" w14:textId="7777777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3DF00D19" w14:textId="77777777" w:rsidR="00434383" w:rsidRPr="00820FF5" w:rsidRDefault="00434383" w:rsidP="008256BD">
      <w:pPr>
        <w:spacing w:after="0" w:line="360" w:lineRule="auto"/>
        <w:contextualSpacing/>
        <w:rPr>
          <w:rFonts w:cs="Arial"/>
          <w:szCs w:val="24"/>
        </w:rPr>
      </w:pPr>
    </w:p>
    <w:p w14:paraId="0CD23F2A" w14:textId="77777777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Excluir cliente</w:t>
      </w:r>
    </w:p>
    <w:p w14:paraId="03DB38D1" w14:textId="2A516D17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Excluir Cidade </w:t>
      </w:r>
      <w:r w:rsidR="00A430A1" w:rsidRPr="00820FF5">
        <w:rPr>
          <w:rFonts w:cs="Arial"/>
          <w:szCs w:val="24"/>
        </w:rPr>
        <w:t>“UC</w:t>
      </w:r>
      <w:r w:rsidRPr="00820FF5">
        <w:rPr>
          <w:rFonts w:cs="Arial"/>
          <w:szCs w:val="24"/>
        </w:rPr>
        <w:t>043 – Consulta Cidades</w:t>
      </w:r>
    </w:p>
    <w:p w14:paraId="0F98A11B" w14:textId="2985240D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Excluir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 </w:t>
      </w:r>
    </w:p>
    <w:p w14:paraId="6D694FC3" w14:textId="2C2A8DA4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{cidade}.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7C25EC90" w14:textId="05F34B40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55F152E9" w14:textId="77777777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2606A590" w14:textId="77777777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2AD6242B" w14:textId="1B03D14D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01E773B9" w14:textId="77777777" w:rsidR="00221013" w:rsidRPr="00820FF5" w:rsidRDefault="0022101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274F21DA" w14:textId="77777777" w:rsidR="00221013" w:rsidRPr="00820FF5" w:rsidRDefault="0022101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21D27108" w14:textId="1AA5B05A" w:rsidR="00221013" w:rsidRPr="00820FF5" w:rsidRDefault="00221013" w:rsidP="008256BD">
      <w:pPr>
        <w:pStyle w:val="SemEspaamento"/>
        <w:numPr>
          <w:ilvl w:val="0"/>
          <w:numId w:val="7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2146F94E" w14:textId="40042281" w:rsidR="00221013" w:rsidRPr="00820FF5" w:rsidRDefault="00221013" w:rsidP="008256BD">
      <w:pPr>
        <w:pStyle w:val="SemEspaamento"/>
        <w:numPr>
          <w:ilvl w:val="0"/>
          <w:numId w:val="7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AD6DE0F" w14:textId="40FFF45A" w:rsidR="00221013" w:rsidRPr="00820FF5" w:rsidRDefault="00221013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uma </w:t>
      </w:r>
      <w:r w:rsidR="00C7477C" w:rsidRPr="00820FF5">
        <w:rPr>
          <w:rFonts w:ascii="Arial" w:hAnsi="Arial" w:cs="Arial"/>
          <w:b/>
          <w:bCs/>
          <w:color w:val="000000"/>
          <w:sz w:val="24"/>
          <w:szCs w:val="24"/>
        </w:rPr>
        <w:t>c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idade já </w:t>
      </w:r>
      <w:r w:rsidR="001D01E4" w:rsidRPr="00820FF5">
        <w:rPr>
          <w:rFonts w:ascii="Arial" w:hAnsi="Arial" w:cs="Arial"/>
          <w:b/>
          <w:bCs/>
          <w:color w:val="000000"/>
          <w:sz w:val="24"/>
          <w:szCs w:val="24"/>
        </w:rPr>
        <w:t>cadastrad</w:t>
      </w:r>
      <w:r w:rsidR="001D01E4">
        <w:rPr>
          <w:rFonts w:ascii="Arial" w:hAnsi="Arial" w:cs="Arial"/>
          <w:b/>
          <w:bCs/>
          <w:color w:val="000000"/>
          <w:sz w:val="24"/>
          <w:szCs w:val="24"/>
        </w:rPr>
        <w:t>a</w:t>
      </w:r>
    </w:p>
    <w:p w14:paraId="6011AC2E" w14:textId="364E04BA" w:rsidR="00221013" w:rsidRPr="008256BD" w:rsidRDefault="00221013" w:rsidP="008256BD">
      <w:pPr>
        <w:pStyle w:val="PargrafodaLista"/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lastRenderedPageBreak/>
        <w:t xml:space="preserve">O usuário insere uma </w:t>
      </w:r>
      <w:r w:rsidR="00C7477C" w:rsidRPr="008256BD">
        <w:rPr>
          <w:sz w:val="24"/>
          <w:szCs w:val="24"/>
        </w:rPr>
        <w:t>c</w:t>
      </w:r>
      <w:r w:rsidRPr="008256BD">
        <w:rPr>
          <w:sz w:val="24"/>
          <w:szCs w:val="24"/>
        </w:rPr>
        <w:t>idade já cadastrad</w:t>
      </w:r>
      <w:r w:rsidR="001D01E4">
        <w:rPr>
          <w:sz w:val="24"/>
          <w:szCs w:val="24"/>
        </w:rPr>
        <w:t>a</w:t>
      </w:r>
    </w:p>
    <w:p w14:paraId="21074C89" w14:textId="6A1819DA" w:rsidR="00221013" w:rsidRPr="008256BD" w:rsidRDefault="00221013" w:rsidP="008256BD">
      <w:pPr>
        <w:pStyle w:val="PargrafodaLista"/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Cidade já cadastrad</w:t>
      </w:r>
      <w:r w:rsidR="001D01E4">
        <w:rPr>
          <w:sz w:val="24"/>
          <w:szCs w:val="24"/>
        </w:rPr>
        <w:t>a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14099725" w14:textId="39A4A892" w:rsidR="00221013" w:rsidRPr="00820FF5" w:rsidRDefault="0022101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</w:t>
      </w:r>
      <w:r w:rsidR="00C7477C" w:rsidRPr="00820FF5">
        <w:rPr>
          <w:rFonts w:cs="Arial"/>
          <w:b/>
          <w:bCs/>
          <w:szCs w:val="24"/>
        </w:rPr>
        <w:t xml:space="preserve">a cidade </w:t>
      </w:r>
      <w:r w:rsidRPr="00820FF5">
        <w:rPr>
          <w:rFonts w:cs="Arial"/>
          <w:b/>
          <w:bCs/>
          <w:szCs w:val="24"/>
        </w:rPr>
        <w:t>que está vinculad</w:t>
      </w:r>
      <w:r w:rsidR="001D01E4">
        <w:rPr>
          <w:rFonts w:cs="Arial"/>
          <w:b/>
          <w:bCs/>
          <w:szCs w:val="24"/>
        </w:rPr>
        <w:t>a</w:t>
      </w:r>
      <w:r w:rsidRPr="00820FF5">
        <w:rPr>
          <w:rFonts w:cs="Arial"/>
          <w:b/>
          <w:bCs/>
          <w:szCs w:val="24"/>
        </w:rPr>
        <w:t xml:space="preserve"> a outro registro</w:t>
      </w:r>
    </w:p>
    <w:p w14:paraId="4EF82CE0" w14:textId="7CE3C3D9" w:rsidR="00221013" w:rsidRPr="008256BD" w:rsidRDefault="00221013" w:rsidP="008256BD">
      <w:pPr>
        <w:pStyle w:val="PargrafodaLista"/>
        <w:numPr>
          <w:ilvl w:val="0"/>
          <w:numId w:val="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21DE5D53" w14:textId="0D35C481" w:rsidR="00221013" w:rsidRPr="008256BD" w:rsidRDefault="00221013" w:rsidP="008256BD">
      <w:pPr>
        <w:pStyle w:val="PargrafodaLista"/>
        <w:numPr>
          <w:ilvl w:val="0"/>
          <w:numId w:val="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</w:t>
      </w:r>
      <w:r w:rsidR="00C7477C" w:rsidRPr="008256BD">
        <w:rPr>
          <w:sz w:val="24"/>
          <w:szCs w:val="24"/>
        </w:rPr>
        <w:t>a ci</w:t>
      </w:r>
      <w:r w:rsidR="00820FF5">
        <w:rPr>
          <w:sz w:val="24"/>
          <w:szCs w:val="24"/>
        </w:rPr>
        <w:softHyphen/>
      </w:r>
      <w:r w:rsidR="00C7477C" w:rsidRPr="008256BD">
        <w:rPr>
          <w:sz w:val="24"/>
          <w:szCs w:val="24"/>
        </w:rPr>
        <w:t xml:space="preserve">dade </w:t>
      </w:r>
      <w:r w:rsidRPr="008256BD">
        <w:rPr>
          <w:sz w:val="24"/>
          <w:szCs w:val="24"/>
        </w:rPr>
        <w:t xml:space="preserve">pois </w:t>
      </w:r>
      <w:r w:rsidR="001D01E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mesm</w:t>
      </w:r>
      <w:r w:rsidR="001D01E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está relacionad</w:t>
      </w:r>
      <w:r w:rsidR="001D01E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624442B4" w14:textId="77777777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48AD3194" w14:textId="123C7418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3753E098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27DBFB4A" w14:textId="77F4E4C4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8F93402" wp14:editId="650A898D">
            <wp:extent cx="5136543" cy="2878735"/>
            <wp:effectExtent l="0" t="0" r="698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6363" cy="28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6D9B" w14:textId="532FDCA6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  <w:r w:rsidR="004C26D4" w:rsidRPr="00820FF5">
        <w:rPr>
          <w:rFonts w:cs="Arial"/>
          <w:noProof/>
          <w:szCs w:val="24"/>
        </w:rPr>
        <w:drawing>
          <wp:inline distT="0" distB="0" distL="0" distR="0" wp14:anchorId="1D74DE28" wp14:editId="1DEAC90E">
            <wp:extent cx="5136515" cy="2903484"/>
            <wp:effectExtent l="0" t="0" r="698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6601" cy="292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B3F8" w14:textId="69B93A90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725A834C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AFEF0B5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616531C2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0232CFCC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42BE655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56BF1AD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6923360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06DC0BD4" w14:textId="05C6110A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7A9BF744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D434DB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Nome</w:t>
            </w:r>
          </w:p>
        </w:tc>
        <w:tc>
          <w:tcPr>
            <w:tcW w:w="1243" w:type="dxa"/>
          </w:tcPr>
          <w:p w14:paraId="3A0A4B4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37F62FF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61A2FF9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C69DD4B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DDD</w:t>
            </w:r>
          </w:p>
        </w:tc>
        <w:tc>
          <w:tcPr>
            <w:tcW w:w="1243" w:type="dxa"/>
          </w:tcPr>
          <w:p w14:paraId="145B6E2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129E655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2 caracteres e no máximo 4.</w:t>
            </w:r>
          </w:p>
        </w:tc>
      </w:tr>
      <w:tr w:rsidR="00C67693" w:rsidRPr="00820FF5" w14:paraId="3D7C679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5343226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Estado</w:t>
            </w:r>
          </w:p>
        </w:tc>
        <w:tc>
          <w:tcPr>
            <w:tcW w:w="1243" w:type="dxa"/>
          </w:tcPr>
          <w:p w14:paraId="7E74C40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Estado</w:t>
            </w:r>
          </w:p>
        </w:tc>
        <w:tc>
          <w:tcPr>
            <w:tcW w:w="5803" w:type="dxa"/>
          </w:tcPr>
          <w:p w14:paraId="609133C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1059A1C1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89E967E" w14:textId="3391E876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2700580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533E193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6721F749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99F35FD" w14:textId="4BA55D28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4BE712A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7AC4B35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30BAB6C1" w14:textId="289E6E57" w:rsidR="0051705D" w:rsidRPr="00820FF5" w:rsidRDefault="0051705D" w:rsidP="008256BD">
      <w:pPr>
        <w:spacing w:after="0" w:line="360" w:lineRule="auto"/>
        <w:contextualSpacing/>
        <w:rPr>
          <w:rFonts w:cs="Arial"/>
          <w:szCs w:val="24"/>
        </w:rPr>
      </w:pPr>
      <w:bookmarkStart w:id="1171" w:name="_Hlk56708770"/>
    </w:p>
    <w:p w14:paraId="3875C03A" w14:textId="77777777" w:rsidR="00221013" w:rsidRPr="00820FF5" w:rsidRDefault="0022101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60FBD70C" w14:textId="21F14131" w:rsidR="00221013" w:rsidRPr="00820FF5" w:rsidRDefault="0022101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2B9DF70" wp14:editId="5F3F7ED3">
            <wp:extent cx="2476500" cy="30384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0F30" w14:textId="435922E4" w:rsidR="006F443E" w:rsidRPr="00820FF5" w:rsidRDefault="006F443E" w:rsidP="00FB0EBF">
      <w:pPr>
        <w:pStyle w:val="Ttulo2"/>
      </w:pPr>
      <w:bookmarkStart w:id="1172" w:name="_Toc57324032"/>
      <w:r w:rsidRPr="00820FF5">
        <w:lastRenderedPageBreak/>
        <w:t>Cliente</w:t>
      </w:r>
      <w:bookmarkEnd w:id="1172"/>
    </w:p>
    <w:p w14:paraId="4D9C553A" w14:textId="2614A756" w:rsidR="00D30F07" w:rsidRPr="00820FF5" w:rsidRDefault="0022101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99CC04A" wp14:editId="6E4A4097">
            <wp:extent cx="5400040" cy="287909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90DC" w14:textId="770C4595" w:rsidR="00D30F07" w:rsidRPr="00820FF5" w:rsidRDefault="00D30F07" w:rsidP="008256BD">
      <w:pPr>
        <w:spacing w:after="0" w:line="360" w:lineRule="auto"/>
        <w:contextualSpacing/>
        <w:rPr>
          <w:rFonts w:cs="Arial"/>
          <w:szCs w:val="24"/>
        </w:rPr>
      </w:pPr>
    </w:p>
    <w:p w14:paraId="264445E9" w14:textId="77777777" w:rsidR="00D30F07" w:rsidRPr="00820FF5" w:rsidRDefault="00D30F0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16E8DFB9" w14:textId="20B139FD" w:rsidR="000C594C" w:rsidRDefault="000C594C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4A0A6F28" w14:textId="77777777" w:rsidR="00102A1A" w:rsidRPr="00820FF5" w:rsidRDefault="00102A1A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43F5077B" w14:textId="613E5B04" w:rsidR="000C594C" w:rsidRPr="00820FF5" w:rsidRDefault="000C594C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b/>
          <w:bCs/>
          <w:szCs w:val="24"/>
        </w:rPr>
        <w:t xml:space="preserve">RN001: </w:t>
      </w:r>
      <w:r w:rsidRPr="00820FF5">
        <w:rPr>
          <w:rFonts w:cs="Arial"/>
          <w:szCs w:val="24"/>
        </w:rPr>
        <w:t>Apenas usuários autenticados podem acessar os recursos</w:t>
      </w:r>
      <w:r w:rsidR="00B55B9E" w:rsidRPr="00820FF5">
        <w:rPr>
          <w:rFonts w:cs="Arial"/>
          <w:szCs w:val="24"/>
        </w:rPr>
        <w:t>;</w:t>
      </w:r>
    </w:p>
    <w:p w14:paraId="2A2CDF37" w14:textId="77777777" w:rsidR="000C594C" w:rsidRPr="00820FF5" w:rsidRDefault="000C594C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>O sistema não permite que o mesmo CPF seja cadastrado.</w:t>
      </w:r>
    </w:p>
    <w:p w14:paraId="167BF92E" w14:textId="4CDFC4D8" w:rsidR="000C594C" w:rsidRPr="00820FF5" w:rsidRDefault="000C594C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RN003: </w:t>
      </w:r>
      <w:r w:rsidRPr="00820FF5">
        <w:rPr>
          <w:rFonts w:cs="Arial"/>
          <w:szCs w:val="24"/>
        </w:rPr>
        <w:t>O sistema não deve permitir cadastro de pessoas com menos de 14 anos.</w:t>
      </w:r>
    </w:p>
    <w:p w14:paraId="2CD6566C" w14:textId="7AF612FB" w:rsidR="00D30F07" w:rsidRPr="00820FF5" w:rsidRDefault="000C594C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RN004: </w:t>
      </w:r>
      <w:r w:rsidRPr="00820FF5">
        <w:rPr>
          <w:rFonts w:cs="Arial"/>
          <w:szCs w:val="24"/>
        </w:rPr>
        <w:t>O sistema deve considerar obrigatório o CPF apenas para clientes que não sejam estrangeiros</w:t>
      </w:r>
    </w:p>
    <w:p w14:paraId="000D8F58" w14:textId="1A884D61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RN005:</w:t>
      </w:r>
      <w:r w:rsidRPr="00820FF5">
        <w:rPr>
          <w:rFonts w:cs="Arial"/>
          <w:szCs w:val="24"/>
        </w:rPr>
        <w:t xml:space="preserve"> O sistema não permite a exclusão de um </w:t>
      </w:r>
      <w:r w:rsidR="00221013" w:rsidRPr="00820FF5">
        <w:rPr>
          <w:rFonts w:cs="Arial"/>
          <w:szCs w:val="24"/>
        </w:rPr>
        <w:t>cliente</w:t>
      </w:r>
      <w:r w:rsidRPr="00820FF5">
        <w:rPr>
          <w:rFonts w:cs="Arial"/>
          <w:szCs w:val="24"/>
        </w:rPr>
        <w:t xml:space="preserve"> se estiver relacionada com outros registros.</w:t>
      </w:r>
    </w:p>
    <w:p w14:paraId="3D372BB5" w14:textId="77777777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</w:p>
    <w:p w14:paraId="634CE8E9" w14:textId="77777777" w:rsidR="00354470" w:rsidRPr="00820FF5" w:rsidRDefault="0035447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189030C0" w14:textId="77777777" w:rsidR="00354470" w:rsidRPr="00820FF5" w:rsidRDefault="0035447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Cliente</w:t>
      </w:r>
    </w:p>
    <w:p w14:paraId="7B4A0FCB" w14:textId="154A74E4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</w:p>
    <w:p w14:paraId="2E7A38C3" w14:textId="77777777" w:rsidR="00354470" w:rsidRPr="00820FF5" w:rsidRDefault="0035447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6473181B" w14:textId="21E06104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37F69791" w14:textId="0A216999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</w:p>
    <w:p w14:paraId="3EDCD6D8" w14:textId="3F625C7D" w:rsidR="00354470" w:rsidRPr="00820FF5" w:rsidRDefault="0035447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Pré-Condição</w:t>
      </w:r>
    </w:p>
    <w:p w14:paraId="04EDE04E" w14:textId="73B046F7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4C9F5A08" w14:textId="184DB8C1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7A9D7440" w14:textId="77777777" w:rsidR="00354470" w:rsidRPr="00820FF5" w:rsidRDefault="0035447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78B58167" w14:textId="0B7F8422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Possibilitar o cadastro de Ordem de Serviço e </w:t>
      </w:r>
      <w:r w:rsidR="00162ED6" w:rsidRPr="00820FF5">
        <w:rPr>
          <w:rFonts w:cs="Arial"/>
          <w:szCs w:val="24"/>
        </w:rPr>
        <w:t>Venda</w:t>
      </w:r>
      <w:r w:rsidRPr="00820FF5">
        <w:rPr>
          <w:rFonts w:cs="Arial"/>
          <w:szCs w:val="24"/>
        </w:rPr>
        <w:t>.</w:t>
      </w:r>
    </w:p>
    <w:p w14:paraId="48E79D77" w14:textId="77777777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</w:p>
    <w:p w14:paraId="10DBC359" w14:textId="59E1DCFC" w:rsidR="00354470" w:rsidRPr="00820FF5" w:rsidRDefault="0035447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44F45051" w14:textId="74B4810F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Clientes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E91348A" w14:textId="77777777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B5C53C2" w14:textId="33BAC12A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005F797" w14:textId="77777777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clientes</w:t>
      </w:r>
    </w:p>
    <w:p w14:paraId="2AADED52" w14:textId="7A0D442C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Clientes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D763E93" w14:textId="29434FCA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Clientes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C4B7ACC" w14:textId="347AA988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clientes com os campos: Código, Cliente, Apelido/Nome fantasia, CPF/CNPJ, Telefone, </w:t>
      </w:r>
      <w:r w:rsidR="00CC3BE7" w:rsidRPr="00820FF5">
        <w:rPr>
          <w:rFonts w:cs="Arial"/>
          <w:szCs w:val="24"/>
        </w:rPr>
        <w:t>Situação, junto</w:t>
      </w:r>
      <w:r w:rsidRPr="00820FF5">
        <w:rPr>
          <w:rFonts w:cs="Arial"/>
          <w:szCs w:val="24"/>
        </w:rPr>
        <w:t xml:space="preserve"> com os seguintes filtros: Nome</w:t>
      </w:r>
      <w:r w:rsidR="00CC3BE7" w:rsidRPr="00820FF5">
        <w:rPr>
          <w:rFonts w:cs="Arial"/>
          <w:szCs w:val="24"/>
        </w:rPr>
        <w:t>, Código</w:t>
      </w:r>
      <w:r w:rsidRPr="00820FF5">
        <w:rPr>
          <w:rFonts w:cs="Arial"/>
          <w:szCs w:val="24"/>
        </w:rPr>
        <w:t>.</w:t>
      </w:r>
    </w:p>
    <w:p w14:paraId="26B2C571" w14:textId="77777777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1717E942" w14:textId="6C113415" w:rsidR="00162ED6" w:rsidRPr="00820FF5" w:rsidRDefault="00162ED6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4BFF136C" w14:textId="77777777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7D1E080" w14:textId="77777777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Inserir cliente</w:t>
      </w:r>
    </w:p>
    <w:p w14:paraId="099E5F0D" w14:textId="34E3286E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C7477C" w:rsidRPr="00820FF5">
        <w:rPr>
          <w:rFonts w:cs="Arial"/>
          <w:szCs w:val="24"/>
        </w:rPr>
        <w:t>Adicionar</w:t>
      </w:r>
      <w:r w:rsidRPr="00820FF5">
        <w:rPr>
          <w:rFonts w:cs="Arial"/>
          <w:szCs w:val="24"/>
        </w:rPr>
        <w:t xml:space="preserve"> Cliente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UC003 - Consulta clientes</w:t>
      </w:r>
    </w:p>
    <w:p w14:paraId="1BB13351" w14:textId="60C6972D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780A69BD" w14:textId="6E27FC2C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cliente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2876428" w14:textId="3DA29235" w:rsidR="00871B20" w:rsidRPr="008256BD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altera os seguintes campos:</w:t>
      </w:r>
      <w:r w:rsidR="00B3101B" w:rsidRPr="00820FF5">
        <w:rPr>
          <w:rFonts w:cs="Arial"/>
          <w:szCs w:val="24"/>
        </w:rPr>
        <w:t xml:space="preserve"> Código, Tipo*,</w:t>
      </w:r>
      <w:r w:rsidRPr="00820FF5">
        <w:rPr>
          <w:rFonts w:cs="Arial"/>
          <w:szCs w:val="24"/>
        </w:rPr>
        <w:t xml:space="preserve"> </w:t>
      </w:r>
      <w:r w:rsidR="00B3101B" w:rsidRPr="00820FF5">
        <w:rPr>
          <w:rFonts w:cs="Arial"/>
          <w:szCs w:val="24"/>
        </w:rPr>
        <w:t>Cliente</w:t>
      </w:r>
      <w:r w:rsidRPr="00820FF5">
        <w:rPr>
          <w:rFonts w:cs="Arial"/>
          <w:szCs w:val="24"/>
        </w:rPr>
        <w:t>*,</w:t>
      </w:r>
      <w:r w:rsidR="00B3101B" w:rsidRPr="00820FF5">
        <w:rPr>
          <w:rFonts w:cs="Arial"/>
          <w:szCs w:val="24"/>
        </w:rPr>
        <w:t xml:space="preserve"> Apelido, Estado Civil, Situação, endereço*, número*, complemento, bairro*, CEP*, cidade*, tele</w:t>
      </w:r>
      <w:r w:rsidR="00820FF5">
        <w:rPr>
          <w:rFonts w:cs="Arial"/>
          <w:szCs w:val="24"/>
        </w:rPr>
        <w:softHyphen/>
      </w:r>
      <w:r w:rsidR="00B3101B" w:rsidRPr="00820FF5">
        <w:rPr>
          <w:rFonts w:cs="Arial"/>
          <w:szCs w:val="24"/>
        </w:rPr>
        <w:t>fone*, e-mail*, sexo, data de nascimento*,</w:t>
      </w:r>
      <w:r w:rsidR="000606A2" w:rsidRPr="00820FF5">
        <w:rPr>
          <w:rFonts w:cs="Arial"/>
          <w:szCs w:val="24"/>
        </w:rPr>
        <w:t xml:space="preserve"> </w:t>
      </w:r>
      <w:r w:rsidR="00B3101B" w:rsidRPr="00820FF5">
        <w:rPr>
          <w:rFonts w:cs="Arial"/>
          <w:szCs w:val="24"/>
        </w:rPr>
        <w:t>Nacionalidade, RG, CPF*</w:t>
      </w:r>
      <w:r w:rsidR="00637FDD" w:rsidRPr="00820FF5">
        <w:rPr>
          <w:rFonts w:cs="Arial"/>
          <w:szCs w:val="24"/>
        </w:rPr>
        <w:t>,</w:t>
      </w:r>
      <w:r w:rsidR="000606A2" w:rsidRPr="00820FF5">
        <w:rPr>
          <w:rFonts w:cs="Arial"/>
          <w:szCs w:val="24"/>
        </w:rPr>
        <w:t xml:space="preserve"> </w:t>
      </w:r>
      <w:r w:rsidR="00637FDD" w:rsidRPr="00820FF5">
        <w:rPr>
          <w:rFonts w:cs="Arial"/>
          <w:szCs w:val="24"/>
        </w:rPr>
        <w:t>Limite de Crédito*</w:t>
      </w:r>
      <w:r w:rsidRPr="00820FF5">
        <w:rPr>
          <w:rFonts w:cs="Arial"/>
          <w:szCs w:val="24"/>
        </w:rPr>
        <w:t>, condição de pagamento*</w:t>
      </w:r>
    </w:p>
    <w:p w14:paraId="5F1A2CF8" w14:textId="11FDCA8C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E4, E5</w:t>
      </w:r>
    </w:p>
    <w:p w14:paraId="0A3C0927" w14:textId="77777777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C37D597" w14:textId="77777777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29AA75F8" w14:textId="77777777" w:rsidR="00637FDD" w:rsidRPr="00820FF5" w:rsidRDefault="00637FDD" w:rsidP="008256BD">
      <w:pPr>
        <w:spacing w:after="0" w:line="360" w:lineRule="auto"/>
        <w:contextualSpacing/>
        <w:rPr>
          <w:rFonts w:cs="Arial"/>
          <w:szCs w:val="24"/>
        </w:rPr>
      </w:pPr>
    </w:p>
    <w:p w14:paraId="262AC7DD" w14:textId="20CFD492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102A1A">
        <w:rPr>
          <w:rFonts w:cs="Arial"/>
          <w:b/>
          <w:bCs/>
          <w:szCs w:val="24"/>
        </w:rPr>
        <w:t>C</w:t>
      </w:r>
      <w:r w:rsidR="00102A1A" w:rsidRPr="00820FF5">
        <w:rPr>
          <w:rFonts w:cs="Arial"/>
          <w:b/>
          <w:bCs/>
          <w:szCs w:val="24"/>
        </w:rPr>
        <w:t>liente</w:t>
      </w:r>
    </w:p>
    <w:p w14:paraId="52423B1B" w14:textId="1D3AEF7B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CLIENTE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  <w:r w:rsidR="00D819D3" w:rsidRPr="00820FF5">
        <w:rPr>
          <w:rFonts w:cs="Arial"/>
          <w:szCs w:val="24"/>
        </w:rPr>
        <w:t>UC003 - Consulta clientes</w:t>
      </w:r>
    </w:p>
    <w:p w14:paraId="51E26222" w14:textId="601AAC4B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74DB9EB2" w14:textId="7A50AF7B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3. O sistema redireciona o usuário para o formulário de </w:t>
      </w:r>
      <w:r w:rsidR="000606A2" w:rsidRPr="00820FF5">
        <w:rPr>
          <w:rFonts w:cs="Arial"/>
          <w:szCs w:val="24"/>
        </w:rPr>
        <w:t xml:space="preserve">edição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4CF0037" w14:textId="014EB963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Cliente*, Apelido, Estado Civil,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ção, endereço*, número*, complemento, bairro*, CEP*, cidade*, telefone*, e-mail*, sexo, data de nascimento*,</w:t>
      </w:r>
      <w:r w:rsidR="000606A2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Nacionalidade, RG, CPF*,</w:t>
      </w:r>
      <w:r w:rsidR="000606A2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Limite de Crédito*, condição de pagamento*</w:t>
      </w:r>
    </w:p>
    <w:p w14:paraId="2034F76B" w14:textId="2902D6C3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E4, E5</w:t>
      </w:r>
    </w:p>
    <w:p w14:paraId="2B048283" w14:textId="77777777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70FAFBB" w14:textId="77777777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0D3A3BB7" w14:textId="1A4AE010" w:rsidR="00871B20" w:rsidRPr="00820FF5" w:rsidRDefault="00871B20" w:rsidP="008256BD">
      <w:pPr>
        <w:spacing w:after="0" w:line="360" w:lineRule="auto"/>
        <w:contextualSpacing/>
        <w:rPr>
          <w:rFonts w:cs="Arial"/>
          <w:szCs w:val="24"/>
        </w:rPr>
      </w:pPr>
    </w:p>
    <w:p w14:paraId="421253C9" w14:textId="7109E39F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Excluir cliente</w:t>
      </w:r>
    </w:p>
    <w:p w14:paraId="54251D29" w14:textId="1E570BFA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C7477C" w:rsidRPr="00820FF5">
        <w:rPr>
          <w:rFonts w:cs="Arial"/>
          <w:szCs w:val="24"/>
        </w:rPr>
        <w:t>Excluir</w:t>
      </w:r>
      <w:r w:rsidRPr="00820FF5">
        <w:rPr>
          <w:rFonts w:cs="Arial"/>
          <w:szCs w:val="24"/>
        </w:rPr>
        <w:t xml:space="preserve"> </w:t>
      </w:r>
      <w:r w:rsidR="00C7477C" w:rsidRPr="00820FF5">
        <w:rPr>
          <w:rFonts w:cs="Arial"/>
          <w:szCs w:val="24"/>
        </w:rPr>
        <w:t>Cliente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  <w:r w:rsidR="00D819D3" w:rsidRPr="00820FF5">
        <w:rPr>
          <w:rFonts w:cs="Arial"/>
          <w:szCs w:val="24"/>
        </w:rPr>
        <w:t>UC003 - Consulta clientes</w:t>
      </w:r>
    </w:p>
    <w:p w14:paraId="2EDC9140" w14:textId="146B3098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5EBD188B" w14:textId="46EFDEFA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252BCC" w:rsidRPr="00820FF5">
        <w:rPr>
          <w:rFonts w:cs="Arial"/>
          <w:szCs w:val="24"/>
        </w:rPr>
        <w:t>Você</w:t>
      </w:r>
      <w:r w:rsidR="00BE3D28" w:rsidRPr="00820FF5">
        <w:rPr>
          <w:rFonts w:cs="Arial"/>
          <w:szCs w:val="24"/>
        </w:rPr>
        <w:t xml:space="preserve"> está prestes a excluir</w:t>
      </w:r>
      <w:r w:rsidR="00C7477C" w:rsidRPr="00820FF5">
        <w:rPr>
          <w:rFonts w:cs="Arial"/>
          <w:szCs w:val="24"/>
        </w:rPr>
        <w:t xml:space="preserve"> </w:t>
      </w:r>
      <w:r w:rsidR="00BE3D28" w:rsidRPr="00820FF5">
        <w:rPr>
          <w:rFonts w:cs="Arial"/>
          <w:szCs w:val="24"/>
        </w:rPr>
        <w:t>{cliente}.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, junto com as opções </w:t>
      </w:r>
      <w:r w:rsidR="00BE3D28" w:rsidRPr="00820FF5">
        <w:rPr>
          <w:rFonts w:cs="Arial"/>
          <w:szCs w:val="24"/>
        </w:rPr>
        <w:t>Excluir</w:t>
      </w:r>
      <w:r w:rsidRPr="00820FF5">
        <w:rPr>
          <w:rFonts w:cs="Arial"/>
          <w:szCs w:val="24"/>
        </w:rPr>
        <w:t xml:space="preserve"> e </w:t>
      </w:r>
      <w:r w:rsidR="00BE3D28" w:rsidRPr="00820FF5">
        <w:rPr>
          <w:rFonts w:cs="Arial"/>
          <w:szCs w:val="24"/>
        </w:rPr>
        <w:t>Cancelar</w:t>
      </w:r>
    </w:p>
    <w:p w14:paraId="1763739A" w14:textId="38C220A4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a opção</w:t>
      </w:r>
      <w:r w:rsidR="00A430A1" w:rsidRPr="00820FF5">
        <w:rPr>
          <w:rFonts w:cs="Arial"/>
          <w:szCs w:val="24"/>
        </w:rPr>
        <w:t xml:space="preserve"> “Excluir”</w:t>
      </w:r>
      <w:r w:rsidRPr="00820FF5">
        <w:rPr>
          <w:rFonts w:cs="Arial"/>
          <w:szCs w:val="24"/>
        </w:rPr>
        <w:t>. E</w:t>
      </w:r>
      <w:r w:rsidR="00EF253A" w:rsidRPr="00820FF5">
        <w:rPr>
          <w:rFonts w:cs="Arial"/>
          <w:szCs w:val="24"/>
        </w:rPr>
        <w:t>6</w:t>
      </w:r>
    </w:p>
    <w:p w14:paraId="5D568C06" w14:textId="77777777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5C469B0B" w14:textId="33CA2580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6D0D7C42" w14:textId="3964EB3C" w:rsidR="00E51EA4" w:rsidRPr="00820FF5" w:rsidRDefault="00E51EA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034D9903" w14:textId="580E052F" w:rsidR="00E51EA4" w:rsidRPr="00820FF5" w:rsidRDefault="00E51EA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52F3B01A" w14:textId="77777777" w:rsidR="00E51EA4" w:rsidRPr="00820FF5" w:rsidRDefault="00E51EA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69B7AF22" w14:textId="57B91F57" w:rsidR="00E51EA4" w:rsidRPr="00820FF5" w:rsidRDefault="00E51EA4" w:rsidP="008256BD">
      <w:pPr>
        <w:pStyle w:val="SemEspaamento"/>
        <w:numPr>
          <w:ilvl w:val="0"/>
          <w:numId w:val="10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46C6AC74" w14:textId="6D5933B6" w:rsidR="00E51EA4" w:rsidRPr="00820FF5" w:rsidRDefault="00E51EA4" w:rsidP="008256BD">
      <w:pPr>
        <w:pStyle w:val="SemEspaamento"/>
        <w:numPr>
          <w:ilvl w:val="0"/>
          <w:numId w:val="10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4ED2B6B5" w14:textId="77777777" w:rsidR="00E51EA4" w:rsidRPr="00820FF5" w:rsidRDefault="00E51EA4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CPF já cadastrado</w:t>
      </w:r>
    </w:p>
    <w:p w14:paraId="04B80C0F" w14:textId="18415BC6" w:rsidR="00E51EA4" w:rsidRPr="008256BD" w:rsidRDefault="00E51EA4" w:rsidP="008256BD">
      <w:pPr>
        <w:pStyle w:val="PargrafodaLista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insere um </w:t>
      </w:r>
      <w:r w:rsidR="00D819D3" w:rsidRPr="008256BD">
        <w:rPr>
          <w:sz w:val="24"/>
          <w:szCs w:val="24"/>
        </w:rPr>
        <w:t>CPF</w:t>
      </w:r>
      <w:r w:rsidRPr="008256BD">
        <w:rPr>
          <w:sz w:val="24"/>
          <w:szCs w:val="24"/>
        </w:rPr>
        <w:t xml:space="preserve"> já cadastrado</w:t>
      </w:r>
    </w:p>
    <w:p w14:paraId="23B347CF" w14:textId="30F1B433" w:rsidR="00E51EA4" w:rsidRPr="00820FF5" w:rsidRDefault="00E51EA4" w:rsidP="008256BD">
      <w:pPr>
        <w:pStyle w:val="SemEspaamento"/>
        <w:numPr>
          <w:ilvl w:val="0"/>
          <w:numId w:val="11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Cliente já cadastrado.</w:t>
      </w:r>
      <w:r w:rsidR="008969E0" w:rsidRPr="008256BD">
        <w:rPr>
          <w:rFonts w:cs="Arial"/>
          <w:szCs w:val="24"/>
          <w:shd w:val="clear" w:color="auto" w:fill="FFFFFF"/>
        </w:rPr>
        <w:t>”</w:t>
      </w:r>
    </w:p>
    <w:p w14:paraId="2FD6980F" w14:textId="77777777" w:rsidR="00E51EA4" w:rsidRPr="00820FF5" w:rsidRDefault="00E51EA4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E3 - O usuário insere um CPF inválido</w:t>
      </w:r>
    </w:p>
    <w:p w14:paraId="56943258" w14:textId="3B602505" w:rsidR="00E51EA4" w:rsidRPr="008256BD" w:rsidRDefault="00E51EA4" w:rsidP="008256BD">
      <w:pPr>
        <w:pStyle w:val="PargrafodaLista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CPF inválido</w:t>
      </w:r>
    </w:p>
    <w:p w14:paraId="0E5C2AF8" w14:textId="56A00262" w:rsidR="00E51EA4" w:rsidRPr="008256BD" w:rsidRDefault="00E51EA4" w:rsidP="008256BD">
      <w:pPr>
        <w:pStyle w:val="PargrafodaLista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CPF/CNPJ não é válido.</w:t>
      </w:r>
      <w:r w:rsidR="008969E0" w:rsidRPr="008256BD">
        <w:rPr>
          <w:sz w:val="24"/>
          <w:szCs w:val="24"/>
        </w:rPr>
        <w:t>”</w:t>
      </w:r>
    </w:p>
    <w:p w14:paraId="00E92D23" w14:textId="77777777" w:rsidR="00E51EA4" w:rsidRPr="00820FF5" w:rsidRDefault="00E51EA4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E4 - O usuário insere um telefone inválido</w:t>
      </w:r>
    </w:p>
    <w:p w14:paraId="0C753E4E" w14:textId="2B7D4DBD" w:rsidR="00E51EA4" w:rsidRPr="008256BD" w:rsidRDefault="00E51EA4" w:rsidP="008256BD">
      <w:pPr>
        <w:pStyle w:val="PargrafodaLista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o telefone inválido</w:t>
      </w:r>
    </w:p>
    <w:p w14:paraId="08E3FEB9" w14:textId="43CE3AF7" w:rsidR="00E51EA4" w:rsidRPr="008256BD" w:rsidRDefault="00E51EA4" w:rsidP="008256BD">
      <w:pPr>
        <w:pStyle w:val="PargrafodaLista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Informe um telefone válido.</w:t>
      </w:r>
      <w:r w:rsidR="008969E0" w:rsidRPr="008256BD">
        <w:rPr>
          <w:sz w:val="24"/>
          <w:szCs w:val="24"/>
        </w:rPr>
        <w:t>”</w:t>
      </w:r>
    </w:p>
    <w:p w14:paraId="2B05B0A0" w14:textId="7621B448" w:rsidR="00E51EA4" w:rsidRPr="00820FF5" w:rsidRDefault="00E51EA4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E5 - O usuário insere um e-mail inválido</w:t>
      </w:r>
    </w:p>
    <w:p w14:paraId="1455A88B" w14:textId="0596B77D" w:rsidR="00E51EA4" w:rsidRPr="008256BD" w:rsidRDefault="00E51EA4" w:rsidP="008256BD">
      <w:pPr>
        <w:pStyle w:val="PargrafodaLista"/>
        <w:numPr>
          <w:ilvl w:val="0"/>
          <w:numId w:val="1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lastRenderedPageBreak/>
        <w:t>O usuário insere um e-mail inválido</w:t>
      </w:r>
    </w:p>
    <w:p w14:paraId="352F9BBD" w14:textId="059D4C13" w:rsidR="00E51EA4" w:rsidRPr="008256BD" w:rsidRDefault="00E51EA4" w:rsidP="008256BD">
      <w:pPr>
        <w:pStyle w:val="PargrafodaLista"/>
        <w:numPr>
          <w:ilvl w:val="0"/>
          <w:numId w:val="1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Informe um e-mail válido</w:t>
      </w:r>
      <w:r w:rsidR="008969E0" w:rsidRPr="008256BD">
        <w:rPr>
          <w:sz w:val="24"/>
          <w:szCs w:val="24"/>
        </w:rPr>
        <w:t>”</w:t>
      </w:r>
    </w:p>
    <w:p w14:paraId="7E7660D2" w14:textId="285CA526" w:rsidR="00E51EA4" w:rsidRPr="00820FF5" w:rsidRDefault="00E51EA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</w:t>
      </w:r>
      <w:r w:rsidR="00FF045E" w:rsidRPr="00820FF5">
        <w:rPr>
          <w:rFonts w:cs="Arial"/>
          <w:b/>
          <w:bCs/>
          <w:szCs w:val="24"/>
        </w:rPr>
        <w:t>6</w:t>
      </w:r>
      <w:r w:rsidRPr="00820FF5">
        <w:rPr>
          <w:rFonts w:cs="Arial"/>
          <w:b/>
          <w:bCs/>
          <w:szCs w:val="24"/>
        </w:rPr>
        <w:t xml:space="preserve"> - O usuário tenta excluir um cliente que está vinculado a outro registro</w:t>
      </w:r>
    </w:p>
    <w:p w14:paraId="1E6D5D37" w14:textId="0468F3A7" w:rsidR="00E51EA4" w:rsidRPr="008256BD" w:rsidRDefault="00E51EA4" w:rsidP="008256BD">
      <w:pPr>
        <w:pStyle w:val="PargrafodaLista"/>
        <w:numPr>
          <w:ilvl w:val="0"/>
          <w:numId w:val="1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649DC372" w14:textId="33468AE4" w:rsidR="00E51EA4" w:rsidRPr="008256BD" w:rsidRDefault="00E51EA4" w:rsidP="008256BD">
      <w:pPr>
        <w:pStyle w:val="PargrafodaLista"/>
        <w:numPr>
          <w:ilvl w:val="0"/>
          <w:numId w:val="1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este cli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ente pois o mesmo está relacionado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45829217" w14:textId="77777777" w:rsidR="00E40082" w:rsidRPr="00820FF5" w:rsidRDefault="00E40082" w:rsidP="008256BD">
      <w:pPr>
        <w:spacing w:after="0" w:line="360" w:lineRule="auto"/>
        <w:contextualSpacing/>
        <w:rPr>
          <w:rFonts w:cs="Arial"/>
          <w:szCs w:val="24"/>
        </w:rPr>
      </w:pPr>
    </w:p>
    <w:p w14:paraId="13B74E3D" w14:textId="6E84D3AF" w:rsidR="00587D1D" w:rsidRPr="00820FF5" w:rsidRDefault="006034D6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Prototipagem </w:t>
      </w:r>
    </w:p>
    <w:p w14:paraId="6CD54804" w14:textId="0482D617" w:rsidR="006034D6" w:rsidRPr="00820FF5" w:rsidRDefault="00205D5A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5F3C9EC1" w14:textId="42C6FAC3" w:rsidR="00994018" w:rsidRPr="00820FF5" w:rsidRDefault="004C26D4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87AD6F2" wp14:editId="01F73A3B">
            <wp:extent cx="5278132" cy="296926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0016" cy="298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7B81" w14:textId="29E8FEC1" w:rsidR="00205D5A" w:rsidRPr="00820FF5" w:rsidRDefault="00205D5A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Cadastro</w:t>
      </w:r>
    </w:p>
    <w:p w14:paraId="37A4DDDE" w14:textId="668EE3B4" w:rsidR="00205D5A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0C62396" wp14:editId="5CD55CA8">
            <wp:extent cx="5216434" cy="2940685"/>
            <wp:effectExtent l="0" t="0" r="381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0890" cy="294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C564" w14:textId="4D38BB23" w:rsidR="006F443E" w:rsidRPr="00820FF5" w:rsidRDefault="006034D6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2458"/>
        <w:gridCol w:w="4588"/>
      </w:tblGrid>
      <w:tr w:rsidR="008757D3" w:rsidRPr="00820FF5" w14:paraId="77EA7A8C" w14:textId="77777777" w:rsidTr="002D07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2834081" w14:textId="678732D8" w:rsidR="008757D3" w:rsidRPr="00820FF5" w:rsidRDefault="008757D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2458" w:type="dxa"/>
          </w:tcPr>
          <w:p w14:paraId="004E5289" w14:textId="293DBC3C" w:rsidR="008757D3" w:rsidRPr="00820FF5" w:rsidRDefault="008757D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4588" w:type="dxa"/>
          </w:tcPr>
          <w:p w14:paraId="2004EC50" w14:textId="34CB42E7" w:rsidR="008757D3" w:rsidRPr="00820FF5" w:rsidRDefault="008757D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8757D3" w:rsidRPr="00820FF5" w14:paraId="58F535F2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29AD018" w14:textId="26C561A4" w:rsidR="008757D3" w:rsidRPr="00820FF5" w:rsidRDefault="008757D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2458" w:type="dxa"/>
          </w:tcPr>
          <w:p w14:paraId="482DFE96" w14:textId="0DD0042D" w:rsidR="008757D3" w:rsidRPr="00820FF5" w:rsidRDefault="008757D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588" w:type="dxa"/>
          </w:tcPr>
          <w:p w14:paraId="278CA07A" w14:textId="51C8E7C0" w:rsidR="008757D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8757D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205D5A" w:rsidRPr="00820FF5" w14:paraId="11E17845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FF1EC18" w14:textId="214438AA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Tipo</w:t>
            </w:r>
          </w:p>
        </w:tc>
        <w:tc>
          <w:tcPr>
            <w:tcW w:w="2458" w:type="dxa"/>
          </w:tcPr>
          <w:p w14:paraId="2EFB4C75" w14:textId="0D4C5A3F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Seleção</w:t>
            </w:r>
          </w:p>
        </w:tc>
        <w:tc>
          <w:tcPr>
            <w:tcW w:w="4588" w:type="dxa"/>
          </w:tcPr>
          <w:p w14:paraId="79B0E22B" w14:textId="0AE2E63F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(Física ou Jurídica)</w:t>
            </w:r>
          </w:p>
        </w:tc>
      </w:tr>
      <w:tr w:rsidR="008757D3" w:rsidRPr="00820FF5" w14:paraId="2D29625D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96C439E" w14:textId="66922EFB" w:rsidR="008757D3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Cliente</w:t>
            </w:r>
          </w:p>
        </w:tc>
        <w:tc>
          <w:tcPr>
            <w:tcW w:w="2458" w:type="dxa"/>
          </w:tcPr>
          <w:p w14:paraId="496B00DB" w14:textId="573E8C7A" w:rsidR="008757D3" w:rsidRPr="00820FF5" w:rsidRDefault="008757D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64690D20" w14:textId="2AC8C2EE" w:rsidR="008757D3" w:rsidRPr="00820FF5" w:rsidRDefault="008757D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res e no máximo </w:t>
            </w:r>
            <w:r w:rsidR="00205D5A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05D5A" w:rsidRPr="00820FF5" w14:paraId="041E7438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43969A3" w14:textId="22BFB95B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Apelido</w:t>
            </w:r>
          </w:p>
        </w:tc>
        <w:tc>
          <w:tcPr>
            <w:tcW w:w="2458" w:type="dxa"/>
          </w:tcPr>
          <w:p w14:paraId="2996391B" w14:textId="7B71EB5B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03197EB4" w14:textId="13D1C16A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máximo 60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res.</w:t>
            </w:r>
          </w:p>
        </w:tc>
      </w:tr>
      <w:tr w:rsidR="00205D5A" w:rsidRPr="00820FF5" w14:paraId="2092236B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51D38FD" w14:textId="6A6A4DD7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Estado Civil</w:t>
            </w:r>
          </w:p>
        </w:tc>
        <w:tc>
          <w:tcPr>
            <w:tcW w:w="2458" w:type="dxa"/>
          </w:tcPr>
          <w:p w14:paraId="7D20354C" w14:textId="0B391164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Seleção</w:t>
            </w:r>
          </w:p>
        </w:tc>
        <w:tc>
          <w:tcPr>
            <w:tcW w:w="4588" w:type="dxa"/>
          </w:tcPr>
          <w:p w14:paraId="57A99A52" w14:textId="4484F81A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B26146" w:rsidRPr="00820FF5">
              <w:rPr>
                <w:rFonts w:cs="Arial"/>
                <w:szCs w:val="24"/>
              </w:rPr>
              <w:t>opcional, exibido</w:t>
            </w:r>
            <w:r w:rsidR="00E30649" w:rsidRPr="00820FF5">
              <w:rPr>
                <w:rFonts w:cs="Arial"/>
                <w:szCs w:val="24"/>
              </w:rPr>
              <w:t xml:space="preserve"> quando</w:t>
            </w:r>
            <w:r w:rsidR="001500A0" w:rsidRPr="00820FF5">
              <w:rPr>
                <w:rFonts w:cs="Arial"/>
                <w:szCs w:val="24"/>
              </w:rPr>
              <w:t xml:space="preserve"> Tipo for física</w:t>
            </w:r>
            <w:r w:rsidRPr="00820FF5">
              <w:rPr>
                <w:rFonts w:cs="Arial"/>
                <w:szCs w:val="24"/>
              </w:rPr>
              <w:t>, Solteiro(a), Casado(a), Se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parado(a), Divorciado(a), Viúvo(a) ou outro.</w:t>
            </w:r>
          </w:p>
        </w:tc>
      </w:tr>
      <w:tr w:rsidR="00205D5A" w:rsidRPr="00820FF5" w14:paraId="2EAF644F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7AF462E" w14:textId="33E70B33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Endereço</w:t>
            </w:r>
          </w:p>
        </w:tc>
        <w:tc>
          <w:tcPr>
            <w:tcW w:w="2458" w:type="dxa"/>
          </w:tcPr>
          <w:p w14:paraId="0A2415A0" w14:textId="41A58409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2F280E0A" w14:textId="7CE3D174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res e no máximo 60.</w:t>
            </w:r>
          </w:p>
        </w:tc>
      </w:tr>
      <w:tr w:rsidR="00205D5A" w:rsidRPr="00820FF5" w14:paraId="455C131D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9A7F9E7" w14:textId="236F8067" w:rsidR="00205D5A" w:rsidRPr="00820FF5" w:rsidRDefault="000606A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</w:t>
            </w:r>
          </w:p>
        </w:tc>
        <w:tc>
          <w:tcPr>
            <w:tcW w:w="2458" w:type="dxa"/>
          </w:tcPr>
          <w:p w14:paraId="5C2AC62B" w14:textId="4BF8D007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7B6AA580" w14:textId="45FD1BE6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</w:t>
            </w:r>
            <w:r w:rsidR="00144CBE" w:rsidRPr="00820FF5">
              <w:rPr>
                <w:rFonts w:cs="Arial"/>
                <w:szCs w:val="24"/>
              </w:rPr>
              <w:t>1</w:t>
            </w:r>
            <w:r w:rsidRPr="00820FF5">
              <w:rPr>
                <w:rFonts w:cs="Arial"/>
                <w:szCs w:val="24"/>
              </w:rPr>
              <w:t xml:space="preserve">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res e no máximo </w:t>
            </w:r>
            <w:r w:rsidR="002D07B8" w:rsidRPr="00820FF5">
              <w:rPr>
                <w:rFonts w:cs="Arial"/>
                <w:szCs w:val="24"/>
              </w:rPr>
              <w:t>10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05D5A" w:rsidRPr="00820FF5" w14:paraId="5B5741A9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85623DC" w14:textId="4D3DE519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Complemento</w:t>
            </w:r>
          </w:p>
        </w:tc>
        <w:tc>
          <w:tcPr>
            <w:tcW w:w="2458" w:type="dxa"/>
          </w:tcPr>
          <w:p w14:paraId="1BAAB772" w14:textId="5A8AC14E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2B90569B" w14:textId="75068F76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C32DD7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 xml:space="preserve">, no máximo </w:t>
            </w:r>
            <w:r w:rsidR="002D07B8" w:rsidRPr="00820FF5">
              <w:rPr>
                <w:rFonts w:cs="Arial"/>
                <w:szCs w:val="24"/>
              </w:rPr>
              <w:t>60</w:t>
            </w:r>
            <w:r w:rsidR="00C32DD7" w:rsidRPr="00820FF5">
              <w:rPr>
                <w:rFonts w:cs="Arial"/>
                <w:szCs w:val="24"/>
              </w:rPr>
              <w:t xml:space="preserve"> carac</w:t>
            </w:r>
            <w:r w:rsidR="00820FF5">
              <w:rPr>
                <w:rFonts w:cs="Arial"/>
                <w:szCs w:val="24"/>
              </w:rPr>
              <w:softHyphen/>
            </w:r>
            <w:r w:rsidR="00C32DD7" w:rsidRPr="00820FF5">
              <w:rPr>
                <w:rFonts w:cs="Arial"/>
                <w:szCs w:val="24"/>
              </w:rPr>
              <w:t>teres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05D5A" w:rsidRPr="00820FF5" w14:paraId="51796AD7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D7EE9EE" w14:textId="6C32C79F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Bairro</w:t>
            </w:r>
          </w:p>
        </w:tc>
        <w:tc>
          <w:tcPr>
            <w:tcW w:w="2458" w:type="dxa"/>
          </w:tcPr>
          <w:p w14:paraId="48E11AC3" w14:textId="395F6E44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0A32948C" w14:textId="013DBF1E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res e no máximo </w:t>
            </w:r>
            <w:r w:rsidR="002D07B8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5157D7" w:rsidRPr="00820FF5" w14:paraId="0C5D0FDE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9A84D21" w14:textId="73089DAF" w:rsidR="005157D7" w:rsidRPr="00820FF5" w:rsidRDefault="007B4B97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CEP</w:t>
            </w:r>
          </w:p>
        </w:tc>
        <w:tc>
          <w:tcPr>
            <w:tcW w:w="2458" w:type="dxa"/>
          </w:tcPr>
          <w:p w14:paraId="18A39061" w14:textId="0863FEEF" w:rsidR="005157D7" w:rsidRPr="00820FF5" w:rsidRDefault="00A33EE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55E6A537" w14:textId="1205ECEF" w:rsidR="005157D7" w:rsidRPr="00820FF5" w:rsidRDefault="00A33EE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8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res e no máximo 9.</w:t>
            </w:r>
          </w:p>
        </w:tc>
      </w:tr>
      <w:tr w:rsidR="00205D5A" w:rsidRPr="00820FF5" w14:paraId="651C5603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2847489" w14:textId="127443DF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Cidade</w:t>
            </w:r>
          </w:p>
        </w:tc>
        <w:tc>
          <w:tcPr>
            <w:tcW w:w="2458" w:type="dxa"/>
          </w:tcPr>
          <w:p w14:paraId="6E778CCD" w14:textId="1272CEB3" w:rsidR="00205D5A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Cidade</w:t>
            </w:r>
          </w:p>
        </w:tc>
        <w:tc>
          <w:tcPr>
            <w:tcW w:w="4588" w:type="dxa"/>
          </w:tcPr>
          <w:p w14:paraId="7B6176ED" w14:textId="178D2818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</w:t>
            </w:r>
            <w:r w:rsidR="002D07B8" w:rsidRPr="00820FF5">
              <w:rPr>
                <w:rFonts w:cs="Arial"/>
                <w:szCs w:val="24"/>
              </w:rPr>
              <w:t>s</w:t>
            </w:r>
            <w:r w:rsidRPr="00820FF5">
              <w:rPr>
                <w:rFonts w:cs="Arial"/>
                <w:szCs w:val="24"/>
              </w:rPr>
              <w:t>eleção do Cadas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tro de Cidades.</w:t>
            </w:r>
          </w:p>
        </w:tc>
      </w:tr>
      <w:tr w:rsidR="00205D5A" w:rsidRPr="00820FF5" w14:paraId="4823F97D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46FE241" w14:textId="5283E564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Telefone</w:t>
            </w:r>
          </w:p>
        </w:tc>
        <w:tc>
          <w:tcPr>
            <w:tcW w:w="2458" w:type="dxa"/>
          </w:tcPr>
          <w:p w14:paraId="53477D00" w14:textId="29040F56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78935B56" w14:textId="31F7C1D6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res e no máximo </w:t>
            </w:r>
            <w:r w:rsidR="00144CBE" w:rsidRPr="00820FF5">
              <w:rPr>
                <w:rFonts w:cs="Arial"/>
                <w:szCs w:val="24"/>
              </w:rPr>
              <w:t>2</w:t>
            </w:r>
            <w:r w:rsidRPr="00820FF5">
              <w:rPr>
                <w:rFonts w:cs="Arial"/>
                <w:szCs w:val="24"/>
              </w:rPr>
              <w:t>0.</w:t>
            </w:r>
          </w:p>
        </w:tc>
      </w:tr>
      <w:tr w:rsidR="00205D5A" w:rsidRPr="00820FF5" w14:paraId="3106C26A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F70A6B5" w14:textId="275902B8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E-mail</w:t>
            </w:r>
          </w:p>
        </w:tc>
        <w:tc>
          <w:tcPr>
            <w:tcW w:w="2458" w:type="dxa"/>
          </w:tcPr>
          <w:p w14:paraId="6FB81DB5" w14:textId="1CCA1D8B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05588C30" w14:textId="150F9C55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res e no máximo 60.</w:t>
            </w:r>
          </w:p>
        </w:tc>
      </w:tr>
      <w:tr w:rsidR="00205D5A" w:rsidRPr="00820FF5" w14:paraId="2CB6D682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97EF652" w14:textId="49E26930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Sexo</w:t>
            </w:r>
          </w:p>
        </w:tc>
        <w:tc>
          <w:tcPr>
            <w:tcW w:w="2458" w:type="dxa"/>
          </w:tcPr>
          <w:p w14:paraId="56BC8646" w14:textId="0DEA23C4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Seleção</w:t>
            </w:r>
          </w:p>
        </w:tc>
        <w:tc>
          <w:tcPr>
            <w:tcW w:w="4588" w:type="dxa"/>
          </w:tcPr>
          <w:p w14:paraId="19780725" w14:textId="464241A0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B26146" w:rsidRPr="00820FF5">
              <w:rPr>
                <w:rFonts w:cs="Arial"/>
                <w:szCs w:val="24"/>
              </w:rPr>
              <w:t xml:space="preserve">opcional, exibido </w:t>
            </w:r>
            <w:r w:rsidR="001500A0" w:rsidRPr="00820FF5">
              <w:rPr>
                <w:rFonts w:cs="Arial"/>
                <w:szCs w:val="24"/>
              </w:rPr>
              <w:t>quando Tipo for física</w:t>
            </w:r>
            <w:r w:rsidRPr="00820FF5">
              <w:rPr>
                <w:rFonts w:cs="Arial"/>
                <w:szCs w:val="24"/>
              </w:rPr>
              <w:t>, masculino, feminino ou ou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tro</w:t>
            </w:r>
            <w:r w:rsidR="0044194B" w:rsidRPr="00820FF5">
              <w:rPr>
                <w:rFonts w:cs="Arial"/>
                <w:szCs w:val="24"/>
              </w:rPr>
              <w:t>s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D07B8" w:rsidRPr="00820FF5" w14:paraId="3B785608" w14:textId="77777777" w:rsidTr="002D07B8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231D71C" w14:textId="3AAE0B89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Nacionalidade</w:t>
            </w:r>
          </w:p>
        </w:tc>
        <w:tc>
          <w:tcPr>
            <w:tcW w:w="2458" w:type="dxa"/>
          </w:tcPr>
          <w:p w14:paraId="7D1653BD" w14:textId="41FD6567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5C97828D" w14:textId="62ADA482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</w:t>
            </w:r>
            <w:r w:rsidR="00B26146" w:rsidRPr="00820FF5">
              <w:rPr>
                <w:rFonts w:cs="Arial"/>
                <w:szCs w:val="24"/>
              </w:rPr>
              <w:t xml:space="preserve"> opcional, exibido</w:t>
            </w:r>
            <w:r w:rsidR="001500A0" w:rsidRPr="00820FF5">
              <w:rPr>
                <w:rFonts w:cs="Arial"/>
                <w:szCs w:val="24"/>
              </w:rPr>
              <w:t xml:space="preserve"> quando Tipo for física</w:t>
            </w:r>
            <w:r w:rsidRPr="00820FF5">
              <w:rPr>
                <w:rFonts w:cs="Arial"/>
                <w:szCs w:val="24"/>
              </w:rPr>
              <w:t>, mínimo 5 caracteres e no máximo 20.</w:t>
            </w:r>
          </w:p>
        </w:tc>
      </w:tr>
      <w:tr w:rsidR="002D07B8" w:rsidRPr="00820FF5" w14:paraId="3EF9DF88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1804CDA" w14:textId="6F797463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Nascimento</w:t>
            </w:r>
          </w:p>
        </w:tc>
        <w:tc>
          <w:tcPr>
            <w:tcW w:w="2458" w:type="dxa"/>
          </w:tcPr>
          <w:p w14:paraId="621139FC" w14:textId="2172FF7D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588" w:type="dxa"/>
          </w:tcPr>
          <w:p w14:paraId="49EA5CE0" w14:textId="274A0064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B26146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 xml:space="preserve">, </w:t>
            </w:r>
            <w:r w:rsidR="00B26146" w:rsidRPr="00820FF5">
              <w:rPr>
                <w:rFonts w:cs="Arial"/>
                <w:szCs w:val="24"/>
              </w:rPr>
              <w:t>sendo obrigado pos</w:t>
            </w:r>
            <w:r w:rsidR="00820FF5">
              <w:rPr>
                <w:rFonts w:cs="Arial"/>
                <w:szCs w:val="24"/>
              </w:rPr>
              <w:softHyphen/>
            </w:r>
            <w:r w:rsidR="00B26146" w:rsidRPr="00820FF5">
              <w:rPr>
                <w:rFonts w:cs="Arial"/>
                <w:szCs w:val="24"/>
              </w:rPr>
              <w:t>suir mais de 15 anos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D07B8" w:rsidRPr="00820FF5" w14:paraId="77A8F7F2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1429934" w14:textId="45FA974D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RG/Inscrição estadual</w:t>
            </w:r>
          </w:p>
        </w:tc>
        <w:tc>
          <w:tcPr>
            <w:tcW w:w="2458" w:type="dxa"/>
          </w:tcPr>
          <w:p w14:paraId="12FC1A0A" w14:textId="740B10C0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6C7FA34F" w14:textId="44773CD2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B26146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>, mínimo 5 caracteres e no máximo 14.</w:t>
            </w:r>
          </w:p>
        </w:tc>
      </w:tr>
      <w:tr w:rsidR="002D07B8" w:rsidRPr="00820FF5" w14:paraId="44C67C77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F8E8FA" w14:textId="606CADCE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CPF/CNPJ</w:t>
            </w:r>
          </w:p>
        </w:tc>
        <w:tc>
          <w:tcPr>
            <w:tcW w:w="2458" w:type="dxa"/>
          </w:tcPr>
          <w:p w14:paraId="0D0EABEB" w14:textId="4454A12F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06E61BD5" w14:textId="6FCEF82D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B26146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>, mínimo 5 caracteres e no máximo 14.</w:t>
            </w:r>
          </w:p>
        </w:tc>
      </w:tr>
      <w:tr w:rsidR="002D07B8" w:rsidRPr="00820FF5" w14:paraId="4F893462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E4970AA" w14:textId="16206CDD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Limite de Crédito</w:t>
            </w:r>
          </w:p>
        </w:tc>
        <w:tc>
          <w:tcPr>
            <w:tcW w:w="2458" w:type="dxa"/>
          </w:tcPr>
          <w:p w14:paraId="42740EFC" w14:textId="49621B94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588" w:type="dxa"/>
          </w:tcPr>
          <w:p w14:paraId="796FC298" w14:textId="64F8F881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 obrigatório, maior que 0.</w:t>
            </w:r>
          </w:p>
        </w:tc>
      </w:tr>
      <w:tr w:rsidR="002D07B8" w:rsidRPr="00820FF5" w14:paraId="33D016CD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E2F19DE" w14:textId="3B4608B0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Condição de Pagamento</w:t>
            </w:r>
          </w:p>
        </w:tc>
        <w:tc>
          <w:tcPr>
            <w:tcW w:w="2458" w:type="dxa"/>
          </w:tcPr>
          <w:p w14:paraId="000033A4" w14:textId="4352477D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proofErr w:type="spellStart"/>
            <w:r w:rsidRPr="00820FF5">
              <w:rPr>
                <w:rFonts w:cs="Arial"/>
                <w:szCs w:val="24"/>
              </w:rPr>
              <w:t>CondicaoPagamento</w:t>
            </w:r>
            <w:proofErr w:type="spellEnd"/>
          </w:p>
        </w:tc>
        <w:tc>
          <w:tcPr>
            <w:tcW w:w="4588" w:type="dxa"/>
          </w:tcPr>
          <w:p w14:paraId="22C9D3D3" w14:textId="58624783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 obrigatório, seleção conforme o cadastro de Condição de paga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mento.</w:t>
            </w:r>
          </w:p>
        </w:tc>
      </w:tr>
      <w:tr w:rsidR="002D07B8" w:rsidRPr="00820FF5" w14:paraId="138BA346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DFF8AD7" w14:textId="0EF7159E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2458" w:type="dxa"/>
          </w:tcPr>
          <w:p w14:paraId="7F7E4207" w14:textId="5B22226D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29B80459" w14:textId="1411D067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opcional, no máximo </w:t>
            </w:r>
            <w:r w:rsidR="00820815" w:rsidRPr="00820FF5">
              <w:rPr>
                <w:rFonts w:cs="Arial"/>
                <w:szCs w:val="24"/>
              </w:rPr>
              <w:t>255 ca</w:t>
            </w:r>
            <w:r w:rsidR="00820FF5">
              <w:rPr>
                <w:rFonts w:cs="Arial"/>
                <w:szCs w:val="24"/>
              </w:rPr>
              <w:softHyphen/>
            </w:r>
            <w:r w:rsidR="00820815" w:rsidRPr="00820FF5">
              <w:rPr>
                <w:rFonts w:cs="Arial"/>
                <w:szCs w:val="24"/>
              </w:rPr>
              <w:t>racteres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D07B8" w:rsidRPr="00820FF5" w14:paraId="519B6E41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6436725" w14:textId="2CC77BA2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2458" w:type="dxa"/>
          </w:tcPr>
          <w:p w14:paraId="72D8D7EC" w14:textId="05D6C6E4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588" w:type="dxa"/>
          </w:tcPr>
          <w:p w14:paraId="03E05EA4" w14:textId="361808C4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2D07B8" w:rsidRPr="00820FF5" w14:paraId="58E71BD4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E02C124" w14:textId="7F0FB49E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2458" w:type="dxa"/>
          </w:tcPr>
          <w:p w14:paraId="4AB87432" w14:textId="3F8A75FA" w:rsidR="002D07B8" w:rsidRPr="00820FF5" w:rsidRDefault="00102A1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Data</w:t>
            </w:r>
          </w:p>
        </w:tc>
        <w:tc>
          <w:tcPr>
            <w:tcW w:w="4588" w:type="dxa"/>
          </w:tcPr>
          <w:p w14:paraId="214E6E38" w14:textId="10E70652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5C650F61" w14:textId="0A5AA49F" w:rsidR="00BF5E09" w:rsidRPr="00820FF5" w:rsidRDefault="00BF5E09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55EF4E32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3E98576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74BAFA8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3C1A678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95634A9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485013F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D4ECA8F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8F45222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CA7BC14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870C253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198FD58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5CDD8AA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BCE0C56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A5DABDB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304AF89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D52208F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26A2E6B" w14:textId="59870EDD" w:rsidR="00006B09" w:rsidRPr="00820FF5" w:rsidRDefault="00006B09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2B2CDCC8" w14:textId="5BAC45F2" w:rsidR="00006B09" w:rsidRPr="00820FF5" w:rsidRDefault="00D819D3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lastRenderedPageBreak/>
        <w:drawing>
          <wp:inline distT="0" distB="0" distL="0" distR="0" wp14:anchorId="39578080" wp14:editId="130C5883">
            <wp:extent cx="5334000" cy="59436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B4AF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FA09900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4544B08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128EAC6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672C5DE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4393C0E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8260AA3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0FA2C82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B0EE00B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A1C2566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DAD32D7" w14:textId="7B39F941" w:rsidR="00F111D2" w:rsidRPr="00820FF5" w:rsidRDefault="00F111D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Diagrama de Sequência</w:t>
      </w:r>
    </w:p>
    <w:p w14:paraId="69B369F2" w14:textId="69D939BD" w:rsidR="006F2288" w:rsidRPr="00820FF5" w:rsidRDefault="001533DB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lastRenderedPageBreak/>
        <w:drawing>
          <wp:inline distT="0" distB="0" distL="0" distR="0" wp14:anchorId="14937E36" wp14:editId="00E5C1E3">
            <wp:extent cx="5400040" cy="834961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9BF9" w14:textId="542E08A2" w:rsidR="00C67693" w:rsidRPr="00820FF5" w:rsidRDefault="00027663" w:rsidP="00FB0EBF">
      <w:pPr>
        <w:pStyle w:val="Ttulo2"/>
      </w:pPr>
      <w:bookmarkStart w:id="1173" w:name="_Toc57324033"/>
      <w:bookmarkEnd w:id="1171"/>
      <w:r w:rsidRPr="00820FF5">
        <w:lastRenderedPageBreak/>
        <w:t>Compra</w:t>
      </w:r>
      <w:bookmarkEnd w:id="1173"/>
    </w:p>
    <w:p w14:paraId="050E1834" w14:textId="06FC96E7" w:rsidR="009D0032" w:rsidRDefault="009D003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8F6C395" wp14:editId="46FF984D">
            <wp:extent cx="5400040" cy="225298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E0C7" w14:textId="77777777" w:rsidR="00102A1A" w:rsidRPr="00820FF5" w:rsidRDefault="00102A1A" w:rsidP="008256BD">
      <w:pPr>
        <w:spacing w:after="0" w:line="360" w:lineRule="auto"/>
        <w:contextualSpacing/>
        <w:rPr>
          <w:rFonts w:cs="Arial"/>
          <w:szCs w:val="24"/>
        </w:rPr>
      </w:pPr>
    </w:p>
    <w:p w14:paraId="240FFADB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bookmarkStart w:id="1174" w:name="_Hlk56884593"/>
      <w:r w:rsidRPr="00820FF5">
        <w:rPr>
          <w:rFonts w:cs="Arial"/>
          <w:b/>
          <w:bCs/>
          <w:szCs w:val="24"/>
        </w:rPr>
        <w:t>DESCRIÇÃO DE CASOS DE USO</w:t>
      </w:r>
    </w:p>
    <w:p w14:paraId="14176DAA" w14:textId="4054AD68" w:rsidR="009D0032" w:rsidRDefault="009D0032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0B8D3A3D" w14:textId="77777777" w:rsidR="00102A1A" w:rsidRPr="00820FF5" w:rsidRDefault="00102A1A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61D6DEE2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0CEDFD77" w14:textId="28B49B86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>O sistema não permite que o usuário insira uma compra com modelo, s</w:t>
      </w:r>
      <w:r w:rsidR="00102A1A">
        <w:rPr>
          <w:rFonts w:cs="Arial"/>
          <w:szCs w:val="24"/>
        </w:rPr>
        <w:t>é</w:t>
      </w:r>
      <w:r w:rsidRPr="00820FF5">
        <w:rPr>
          <w:rFonts w:cs="Arial"/>
          <w:szCs w:val="24"/>
        </w:rPr>
        <w:t>rie, número da nota e fornecedor de uma compra já cadastrada.</w:t>
      </w:r>
    </w:p>
    <w:p w14:paraId="1DD9FE7C" w14:textId="4467C124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RN003: </w:t>
      </w:r>
      <w:r w:rsidRPr="00820FF5">
        <w:rPr>
          <w:rFonts w:cs="Arial"/>
          <w:szCs w:val="24"/>
        </w:rPr>
        <w:t>A data de emissão deve ser menor ou igual a data atual do cadastro</w:t>
      </w:r>
    </w:p>
    <w:p w14:paraId="4F049FFB" w14:textId="76BB383A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RN004: </w:t>
      </w:r>
      <w:r w:rsidRPr="00820FF5">
        <w:rPr>
          <w:rFonts w:cs="Arial"/>
          <w:szCs w:val="24"/>
        </w:rPr>
        <w:t>A data de chegada deve ser maior ou igual a data de emissão</w:t>
      </w:r>
    </w:p>
    <w:p w14:paraId="248E58D1" w14:textId="6111B125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RN005: </w:t>
      </w:r>
      <w:r w:rsidRPr="00820FF5">
        <w:rPr>
          <w:rFonts w:cs="Arial"/>
          <w:szCs w:val="24"/>
        </w:rPr>
        <w:t>A compra deve possuir ao menos um item.</w:t>
      </w:r>
    </w:p>
    <w:p w14:paraId="03F2080C" w14:textId="1D261F03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RN006: </w:t>
      </w:r>
      <w:r w:rsidRPr="00820FF5">
        <w:rPr>
          <w:rFonts w:cs="Arial"/>
          <w:szCs w:val="24"/>
        </w:rPr>
        <w:t xml:space="preserve">A condição de pagamento deve vir carregado do fornecedor, mas pode ser editável. </w:t>
      </w:r>
    </w:p>
    <w:p w14:paraId="54D14A38" w14:textId="127DDF74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RN007: </w:t>
      </w:r>
      <w:r w:rsidRPr="00820FF5">
        <w:rPr>
          <w:rFonts w:cs="Arial"/>
          <w:szCs w:val="24"/>
        </w:rPr>
        <w:t>A compra não pode ser cancelada quando possuir uma conta a pagar baixada.</w:t>
      </w:r>
    </w:p>
    <w:p w14:paraId="7C19237A" w14:textId="6816608B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RN008: </w:t>
      </w:r>
      <w:r w:rsidRPr="00820FF5">
        <w:rPr>
          <w:rFonts w:cs="Arial"/>
          <w:szCs w:val="24"/>
        </w:rPr>
        <w:t>O sistema não deve permitir cancelar uma compra cujo estoque não conste mais no sistema.</w:t>
      </w:r>
    </w:p>
    <w:p w14:paraId="17CBBC64" w14:textId="4E94FB3C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</w:p>
    <w:p w14:paraId="3F66FD95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6D1B12B2" w14:textId="74235BE5" w:rsidR="009D0032" w:rsidRDefault="009D003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Compra.</w:t>
      </w:r>
    </w:p>
    <w:p w14:paraId="0B894BA4" w14:textId="77777777" w:rsidR="00102A1A" w:rsidRPr="00820FF5" w:rsidRDefault="00102A1A" w:rsidP="008256BD">
      <w:pPr>
        <w:spacing w:after="0" w:line="360" w:lineRule="auto"/>
        <w:contextualSpacing/>
        <w:rPr>
          <w:rFonts w:cs="Arial"/>
          <w:szCs w:val="24"/>
        </w:rPr>
      </w:pPr>
    </w:p>
    <w:p w14:paraId="42A92123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6D6919E6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741372C1" w14:textId="31CAD9C5" w:rsidR="009D0032" w:rsidRDefault="009D0032" w:rsidP="00820FF5">
      <w:pPr>
        <w:spacing w:after="0" w:line="360" w:lineRule="auto"/>
        <w:contextualSpacing/>
        <w:rPr>
          <w:rFonts w:cs="Arial"/>
          <w:szCs w:val="24"/>
        </w:rPr>
      </w:pPr>
    </w:p>
    <w:p w14:paraId="4E1137A0" w14:textId="77777777" w:rsidR="00102A1A" w:rsidRPr="00820FF5" w:rsidRDefault="00102A1A" w:rsidP="008256BD">
      <w:pPr>
        <w:spacing w:after="0" w:line="360" w:lineRule="auto"/>
        <w:contextualSpacing/>
        <w:rPr>
          <w:rFonts w:cs="Arial"/>
          <w:szCs w:val="24"/>
        </w:rPr>
      </w:pPr>
    </w:p>
    <w:p w14:paraId="29264D07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Pré-Condição </w:t>
      </w:r>
    </w:p>
    <w:p w14:paraId="3D65C336" w14:textId="7A2DF939" w:rsidR="009D0032" w:rsidRDefault="009D003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50BEEADB" w14:textId="77777777" w:rsidR="00102A1A" w:rsidRPr="00820FF5" w:rsidRDefault="00102A1A" w:rsidP="008256BD">
      <w:pPr>
        <w:spacing w:after="0" w:line="360" w:lineRule="auto"/>
        <w:contextualSpacing/>
        <w:rPr>
          <w:rFonts w:cs="Arial"/>
          <w:szCs w:val="24"/>
        </w:rPr>
      </w:pPr>
    </w:p>
    <w:p w14:paraId="03FEB4E7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7184BCE7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Atualizar o estoque do produto</w:t>
      </w:r>
    </w:p>
    <w:p w14:paraId="58C02B73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Persistir as contas a pagar</w:t>
      </w:r>
    </w:p>
    <w:p w14:paraId="7D5F5C45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</w:p>
    <w:p w14:paraId="4E63C8F6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652175FC" w14:textId="70EDF9A1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Clicar no item de Menu “Compras”.</w:t>
      </w:r>
    </w:p>
    <w:p w14:paraId="748E7F36" w14:textId="19B31FD9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</w:p>
    <w:p w14:paraId="3FA6BCFD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AAD1298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compras</w:t>
      </w:r>
    </w:p>
    <w:p w14:paraId="5CAF4582" w14:textId="33BF2BFD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>um menu com a opção "Compras"</w:t>
      </w:r>
    </w:p>
    <w:p w14:paraId="4B0A6278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"Compras"</w:t>
      </w:r>
    </w:p>
    <w:p w14:paraId="6870720E" w14:textId="48074740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compras com os campos: Modelo</w:t>
      </w:r>
      <w:bookmarkStart w:id="1175" w:name="_Hlk56870617"/>
      <w:r w:rsidRPr="00820FF5">
        <w:rPr>
          <w:rFonts w:cs="Arial"/>
          <w:szCs w:val="24"/>
        </w:rPr>
        <w:t>,</w:t>
      </w:r>
      <w:bookmarkEnd w:id="1175"/>
      <w:r w:rsidRPr="00820FF5">
        <w:rPr>
          <w:rFonts w:cs="Arial"/>
          <w:szCs w:val="24"/>
        </w:rPr>
        <w:t xml:space="preserve"> Série, Número, Fornecedor, Data Emissão, Data Chegada, Quantidade Produtos, Total Compra, Situação e Ações</w:t>
      </w:r>
    </w:p>
    <w:p w14:paraId="3CD46278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07D98A99" w14:textId="1A1B6C69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</w:p>
    <w:p w14:paraId="02FC98FC" w14:textId="77777777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2F85AAFA" w14:textId="48492569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compra </w:t>
      </w:r>
    </w:p>
    <w:p w14:paraId="35FD11D7" w14:textId="5540EAE9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"Adicionar Compra" UC017 - Consultar Compras </w:t>
      </w:r>
    </w:p>
    <w:p w14:paraId="48A2277E" w14:textId="5A4540E2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"Adicionar" </w:t>
      </w:r>
    </w:p>
    <w:p w14:paraId="0FD1E411" w14:textId="77777777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com as opções SALVAR e CANCELAR. </w:t>
      </w:r>
    </w:p>
    <w:p w14:paraId="02272B1C" w14:textId="2DD707C0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insere os seguintes campos: Modelo*, S</w:t>
      </w:r>
      <w:r w:rsidR="00D6165A">
        <w:rPr>
          <w:rFonts w:cs="Arial"/>
          <w:szCs w:val="24"/>
        </w:rPr>
        <w:t>é</w:t>
      </w:r>
      <w:r w:rsidRPr="00820FF5">
        <w:rPr>
          <w:rFonts w:cs="Arial"/>
          <w:szCs w:val="24"/>
        </w:rPr>
        <w:t>rie*, Número*, Fornece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dor*, Data Emissão*, Data Chegada*, Frete, Seguro, Outras Despesas, Conhe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cimento frete, observações e Condição Pagamento*</w:t>
      </w:r>
    </w:p>
    <w:p w14:paraId="33AD76DD" w14:textId="6774BA27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usuário insere os produtos da compra informando: Produto*, Quantidade*, Valor*, Desconto, IPI</w:t>
      </w:r>
    </w:p>
    <w:p w14:paraId="299D55D5" w14:textId="10B87769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usuário seleciona “Calcular Parcelas”. </w:t>
      </w:r>
    </w:p>
    <w:p w14:paraId="13F294D6" w14:textId="2C3F814D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7.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E6</w:t>
      </w:r>
      <w:r w:rsidR="00D67387" w:rsidRPr="00820FF5">
        <w:rPr>
          <w:rFonts w:cs="Arial"/>
          <w:szCs w:val="24"/>
        </w:rPr>
        <w:t>, E7</w:t>
      </w:r>
    </w:p>
    <w:p w14:paraId="5C44A205" w14:textId="47C2B06B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50087035" w14:textId="0BEB9F4D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291AC4CC" w14:textId="02E76845" w:rsidR="00997EA7" w:rsidRPr="00820FF5" w:rsidRDefault="00997EA7" w:rsidP="008256BD">
      <w:pPr>
        <w:spacing w:after="0" w:line="360" w:lineRule="auto"/>
        <w:contextualSpacing/>
        <w:rPr>
          <w:rFonts w:cs="Arial"/>
          <w:szCs w:val="24"/>
        </w:rPr>
      </w:pPr>
    </w:p>
    <w:p w14:paraId="15F64A5A" w14:textId="77777777" w:rsidR="001977A9" w:rsidRPr="00820FF5" w:rsidRDefault="001977A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Cancelar compra</w:t>
      </w:r>
    </w:p>
    <w:p w14:paraId="248F2F17" w14:textId="4C8ABCF4" w:rsidR="001977A9" w:rsidRPr="00820FF5" w:rsidRDefault="001977A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"Cancelar Compra" UC017 - Consultar Compras</w:t>
      </w:r>
    </w:p>
    <w:p w14:paraId="240E53C0" w14:textId="157D5D0C" w:rsidR="001977A9" w:rsidRPr="00820FF5" w:rsidRDefault="001977A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"Cancelar" </w:t>
      </w:r>
    </w:p>
    <w:p w14:paraId="296D4B71" w14:textId="1E826D07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D6165A">
        <w:rPr>
          <w:rFonts w:cs="Arial"/>
          <w:szCs w:val="24"/>
        </w:rPr>
        <w:t>c</w:t>
      </w:r>
      <w:r w:rsidR="00D6165A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>com as opções “Cancelar Compra” e “Voltar”.</w:t>
      </w:r>
    </w:p>
    <w:p w14:paraId="60F3F29C" w14:textId="0E5987B6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o botão “Cancelar Compra”.</w:t>
      </w:r>
    </w:p>
    <w:p w14:paraId="09AF2C3B" w14:textId="0C9D7618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sistema exibe ao usuário para o formulário de </w:t>
      </w:r>
      <w:r w:rsidR="00D6165A">
        <w:rPr>
          <w:rFonts w:cs="Arial"/>
          <w:szCs w:val="24"/>
        </w:rPr>
        <w:t>c</w:t>
      </w:r>
      <w:r w:rsidR="00D6165A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>com as opções “Cancelar Compra” e “Cancelar”.</w:t>
      </w:r>
    </w:p>
    <w:p w14:paraId="204099F2" w14:textId="77777777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6. O usuário informa os seguintes campos: Justificativa*, Senha*</w:t>
      </w:r>
    </w:p>
    <w:p w14:paraId="695E8977" w14:textId="329E7FFE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7. O usuário seleciona o botão “Cancelar Compra”. E1, </w:t>
      </w:r>
      <w:r w:rsidR="00D67387" w:rsidRPr="00820FF5">
        <w:rPr>
          <w:rFonts w:cs="Arial"/>
          <w:szCs w:val="24"/>
        </w:rPr>
        <w:t xml:space="preserve">E4, </w:t>
      </w:r>
      <w:r w:rsidRPr="00820FF5">
        <w:rPr>
          <w:rFonts w:cs="Arial"/>
          <w:szCs w:val="24"/>
        </w:rPr>
        <w:t>E5</w:t>
      </w:r>
    </w:p>
    <w:p w14:paraId="6ACC8F0B" w14:textId="77777777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449879A7" w14:textId="77777777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0297D5EB" w14:textId="77777777" w:rsidR="001977A9" w:rsidRPr="00820FF5" w:rsidRDefault="001977A9" w:rsidP="008256BD">
      <w:pPr>
        <w:spacing w:after="0" w:line="360" w:lineRule="auto"/>
        <w:contextualSpacing/>
        <w:rPr>
          <w:rFonts w:cs="Arial"/>
          <w:szCs w:val="24"/>
        </w:rPr>
      </w:pPr>
    </w:p>
    <w:p w14:paraId="2BCD0B5A" w14:textId="119031F4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Visualizar compra</w:t>
      </w:r>
    </w:p>
    <w:p w14:paraId="74393C21" w14:textId="0344589D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“Visualizar </w:t>
      </w:r>
      <w:r w:rsidR="002870A8" w:rsidRPr="00820FF5">
        <w:rPr>
          <w:rFonts w:cs="Arial"/>
          <w:szCs w:val="24"/>
        </w:rPr>
        <w:t>Compra" UC017 - Consultar Com</w:t>
      </w:r>
      <w:r w:rsidR="00820FF5">
        <w:rPr>
          <w:rFonts w:cs="Arial"/>
          <w:szCs w:val="24"/>
        </w:rPr>
        <w:softHyphen/>
      </w:r>
      <w:r w:rsidR="002870A8" w:rsidRPr="00820FF5">
        <w:rPr>
          <w:rFonts w:cs="Arial"/>
          <w:szCs w:val="24"/>
        </w:rPr>
        <w:t>pras</w:t>
      </w:r>
    </w:p>
    <w:p w14:paraId="52C4C648" w14:textId="77777777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“Ver” </w:t>
      </w:r>
    </w:p>
    <w:p w14:paraId="61F7A194" w14:textId="0FC83450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apresenta os seguintes campos: </w:t>
      </w:r>
      <w:r w:rsidR="002870A8" w:rsidRPr="00820FF5">
        <w:rPr>
          <w:rFonts w:cs="Arial"/>
          <w:szCs w:val="24"/>
        </w:rPr>
        <w:t xml:space="preserve">Modelo, </w:t>
      </w:r>
      <w:r w:rsidR="003C766C" w:rsidRPr="00820FF5">
        <w:rPr>
          <w:rFonts w:cs="Arial"/>
          <w:szCs w:val="24"/>
        </w:rPr>
        <w:t>S</w:t>
      </w:r>
      <w:r w:rsidR="003C766C">
        <w:rPr>
          <w:rFonts w:cs="Arial"/>
          <w:szCs w:val="24"/>
        </w:rPr>
        <w:t>é</w:t>
      </w:r>
      <w:r w:rsidR="003C766C" w:rsidRPr="00820FF5">
        <w:rPr>
          <w:rFonts w:cs="Arial"/>
          <w:szCs w:val="24"/>
        </w:rPr>
        <w:t>rie</w:t>
      </w:r>
      <w:r w:rsidR="002870A8" w:rsidRPr="00820FF5">
        <w:rPr>
          <w:rFonts w:cs="Arial"/>
          <w:szCs w:val="24"/>
        </w:rPr>
        <w:t>, Número, Fornece</w:t>
      </w:r>
      <w:r w:rsidR="00820FF5">
        <w:rPr>
          <w:rFonts w:cs="Arial"/>
          <w:szCs w:val="24"/>
        </w:rPr>
        <w:softHyphen/>
      </w:r>
      <w:r w:rsidR="002870A8" w:rsidRPr="00820FF5">
        <w:rPr>
          <w:rFonts w:cs="Arial"/>
          <w:szCs w:val="24"/>
        </w:rPr>
        <w:t>dor, Data Emissão, Data Chegada, Frete, Seguro, Outras Despesas, Conheci</w:t>
      </w:r>
      <w:r w:rsidR="00820FF5">
        <w:rPr>
          <w:rFonts w:cs="Arial"/>
          <w:szCs w:val="24"/>
        </w:rPr>
        <w:softHyphen/>
      </w:r>
      <w:r w:rsidR="002870A8" w:rsidRPr="00820FF5">
        <w:rPr>
          <w:rFonts w:cs="Arial"/>
          <w:szCs w:val="24"/>
        </w:rPr>
        <w:t>mento frete, observações, Condição Pagamento, Produto com Quantidade, Va</w:t>
      </w:r>
      <w:r w:rsidR="00820FF5">
        <w:rPr>
          <w:rFonts w:cs="Arial"/>
          <w:szCs w:val="24"/>
        </w:rPr>
        <w:softHyphen/>
      </w:r>
      <w:r w:rsidR="002870A8" w:rsidRPr="00820FF5">
        <w:rPr>
          <w:rFonts w:cs="Arial"/>
          <w:szCs w:val="24"/>
        </w:rPr>
        <w:t xml:space="preserve">lor, Desconto, </w:t>
      </w:r>
      <w:r w:rsidR="00D67387" w:rsidRPr="00820FF5">
        <w:rPr>
          <w:rFonts w:cs="Arial"/>
          <w:szCs w:val="24"/>
        </w:rPr>
        <w:t>IPI e</w:t>
      </w:r>
      <w:r w:rsidR="002870A8" w:rsidRPr="00820FF5">
        <w:rPr>
          <w:rFonts w:cs="Arial"/>
          <w:szCs w:val="24"/>
        </w:rPr>
        <w:t xml:space="preserve"> as parcelas com seus respectivos valores</w:t>
      </w:r>
    </w:p>
    <w:p w14:paraId="73FE9A68" w14:textId="3F95A0CC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A430A1" w:rsidRPr="00820FF5">
        <w:rPr>
          <w:rFonts w:cs="Arial"/>
          <w:szCs w:val="24"/>
        </w:rPr>
        <w:t>“Voltar”</w:t>
      </w:r>
    </w:p>
    <w:p w14:paraId="09767A5A" w14:textId="77777777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caso de uso é encerrado.</w:t>
      </w:r>
    </w:p>
    <w:p w14:paraId="602393AA" w14:textId="4FE4D319" w:rsidR="00D67387" w:rsidRPr="00820FF5" w:rsidRDefault="00D67387" w:rsidP="008256BD">
      <w:pPr>
        <w:spacing w:after="0" w:line="360" w:lineRule="auto"/>
        <w:contextualSpacing/>
        <w:rPr>
          <w:rFonts w:cs="Arial"/>
          <w:szCs w:val="24"/>
        </w:rPr>
      </w:pPr>
    </w:p>
    <w:p w14:paraId="7F46463F" w14:textId="77777777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4601DAE5" w14:textId="77777777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50374E58" w14:textId="77777777" w:rsidR="00D67387" w:rsidRPr="00820FF5" w:rsidRDefault="00D67387" w:rsidP="008256BD">
      <w:pPr>
        <w:pStyle w:val="SemEspaamento"/>
        <w:numPr>
          <w:ilvl w:val="0"/>
          <w:numId w:val="51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5D8E3991" w14:textId="075597E3" w:rsidR="00D67387" w:rsidRPr="008256BD" w:rsidRDefault="00D67387" w:rsidP="008256BD">
      <w:pPr>
        <w:pStyle w:val="PargrafodaLista"/>
        <w:numPr>
          <w:ilvl w:val="0"/>
          <w:numId w:val="5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um aviso nos campos inválidos</w:t>
      </w:r>
      <w:r w:rsidRPr="008256BD">
        <w:rPr>
          <w:sz w:val="24"/>
          <w:szCs w:val="24"/>
        </w:rPr>
        <w:tab/>
      </w:r>
    </w:p>
    <w:p w14:paraId="4B4E7C0F" w14:textId="4DDBB426" w:rsidR="00D67387" w:rsidRPr="00820FF5" w:rsidRDefault="00D67387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não insere um produto</w:t>
      </w:r>
    </w:p>
    <w:p w14:paraId="1CFA39D2" w14:textId="61736BC1" w:rsidR="00D67387" w:rsidRPr="008256BD" w:rsidRDefault="00D67387" w:rsidP="008256BD">
      <w:pPr>
        <w:pStyle w:val="PargrafodaLista"/>
        <w:numPr>
          <w:ilvl w:val="0"/>
          <w:numId w:val="5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 produto na compra</w:t>
      </w:r>
    </w:p>
    <w:p w14:paraId="0F56CC05" w14:textId="76D70D25" w:rsidR="00D67387" w:rsidRPr="008256BD" w:rsidRDefault="00D67387" w:rsidP="008256BD">
      <w:pPr>
        <w:pStyle w:val="PargrafodaLista"/>
        <w:numPr>
          <w:ilvl w:val="0"/>
          <w:numId w:val="5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“Adicione produtos a compra.”</w:t>
      </w:r>
    </w:p>
    <w:p w14:paraId="0FDD9D9B" w14:textId="77777777" w:rsidR="00D67387" w:rsidRPr="00820FF5" w:rsidRDefault="00D67387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E3 - O usuário não insere uma condição de pagamento</w:t>
      </w:r>
    </w:p>
    <w:p w14:paraId="43F40937" w14:textId="4F1F14CD" w:rsidR="00D67387" w:rsidRPr="008256BD" w:rsidRDefault="00D67387" w:rsidP="008256BD">
      <w:pPr>
        <w:pStyle w:val="PargrafodaLista"/>
        <w:numPr>
          <w:ilvl w:val="0"/>
          <w:numId w:val="5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uma condição de pagamento</w:t>
      </w:r>
    </w:p>
    <w:p w14:paraId="523476CB" w14:textId="27D2AC39" w:rsidR="00D67387" w:rsidRPr="008256BD" w:rsidRDefault="00D67387" w:rsidP="008256BD">
      <w:pPr>
        <w:pStyle w:val="PargrafodaLista"/>
        <w:numPr>
          <w:ilvl w:val="0"/>
          <w:numId w:val="5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lastRenderedPageBreak/>
        <w:t>O sistema exibe a seguinte mensagem: “Informe a condição de paga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mento.”</w:t>
      </w:r>
    </w:p>
    <w:p w14:paraId="41BE2768" w14:textId="42EADA7B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E4 - O usuário tenta cancelar uma compra com uma ou mais baixas nas contas a pagar</w:t>
      </w:r>
    </w:p>
    <w:p w14:paraId="36FA9C92" w14:textId="0E8BA061" w:rsidR="00D67387" w:rsidRPr="008256BD" w:rsidRDefault="00D67387" w:rsidP="008256BD">
      <w:pPr>
        <w:pStyle w:val="PargrafodaLista"/>
        <w:numPr>
          <w:ilvl w:val="0"/>
          <w:numId w:val="5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cancelar compra.</w:t>
      </w:r>
    </w:p>
    <w:p w14:paraId="47555412" w14:textId="1D946F60" w:rsidR="00D67387" w:rsidRPr="00820FF5" w:rsidRDefault="00D67387" w:rsidP="008256BD">
      <w:pPr>
        <w:pStyle w:val="PargrafodaLista"/>
        <w:numPr>
          <w:ilvl w:val="0"/>
          <w:numId w:val="54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</w:t>
      </w:r>
      <w:r w:rsidRPr="008256BD">
        <w:rPr>
          <w:sz w:val="24"/>
          <w:szCs w:val="24"/>
        </w:rPr>
        <w:t>Compra já possui uma conta a pagar baixada.”</w:t>
      </w:r>
    </w:p>
    <w:p w14:paraId="6CAB9DFA" w14:textId="68F5107C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E5 - O usuário tenta cancelar uma compra com estoque inferior a quanti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dade comprada</w:t>
      </w:r>
    </w:p>
    <w:p w14:paraId="0ED8631B" w14:textId="628169F3" w:rsidR="00D67387" w:rsidRPr="008256BD" w:rsidRDefault="00D67387" w:rsidP="008256BD">
      <w:pPr>
        <w:pStyle w:val="PargrafodaLista"/>
        <w:numPr>
          <w:ilvl w:val="0"/>
          <w:numId w:val="5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cancelar compra.</w:t>
      </w:r>
    </w:p>
    <w:p w14:paraId="30A6B5A9" w14:textId="4B7AC793" w:rsidR="00D67387" w:rsidRPr="008256BD" w:rsidRDefault="00D67387" w:rsidP="008256BD">
      <w:pPr>
        <w:pStyle w:val="PargrafodaLista"/>
        <w:numPr>
          <w:ilvl w:val="0"/>
          <w:numId w:val="5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“Sem Estoque do produto {pro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duto}." </w:t>
      </w:r>
    </w:p>
    <w:p w14:paraId="0693E758" w14:textId="77777777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E6 - O usuário tenta inserir uma compra já cadastrada;</w:t>
      </w:r>
    </w:p>
    <w:p w14:paraId="731ED15D" w14:textId="784ED9FA" w:rsidR="00D67387" w:rsidRPr="008256BD" w:rsidRDefault="00D67387" w:rsidP="008256BD">
      <w:pPr>
        <w:pStyle w:val="PargrafodaLista"/>
        <w:numPr>
          <w:ilvl w:val="0"/>
          <w:numId w:val="5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compra já cadastrada</w:t>
      </w:r>
    </w:p>
    <w:p w14:paraId="0052D80C" w14:textId="78091015" w:rsidR="00D67387" w:rsidRPr="008256BD" w:rsidRDefault="00D67387" w:rsidP="008256BD">
      <w:pPr>
        <w:pStyle w:val="PargrafodaLista"/>
        <w:numPr>
          <w:ilvl w:val="0"/>
          <w:numId w:val="5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“Compra já cadastrada.”</w:t>
      </w:r>
    </w:p>
    <w:p w14:paraId="4F52C0F6" w14:textId="700D9052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E7 - O usuário tenta inserir sem calcular as parcelas;</w:t>
      </w:r>
    </w:p>
    <w:p w14:paraId="34C18E36" w14:textId="10A5D855" w:rsidR="00D67387" w:rsidRPr="008256BD" w:rsidRDefault="00D67387" w:rsidP="008256BD">
      <w:pPr>
        <w:pStyle w:val="PargrafodaLista"/>
        <w:numPr>
          <w:ilvl w:val="0"/>
          <w:numId w:val="5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calcula as parcelas da condição de pagamento</w:t>
      </w:r>
    </w:p>
    <w:p w14:paraId="0079763A" w14:textId="2C409891" w:rsidR="00D67387" w:rsidRPr="008256BD" w:rsidRDefault="00D67387" w:rsidP="008256BD">
      <w:pPr>
        <w:pStyle w:val="PargrafodaLista"/>
        <w:numPr>
          <w:ilvl w:val="0"/>
          <w:numId w:val="5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“Adicione parcelas a compra.”</w:t>
      </w:r>
    </w:p>
    <w:p w14:paraId="0EBAE8A6" w14:textId="77777777" w:rsidR="00D67387" w:rsidRPr="00820FF5" w:rsidRDefault="00D67387" w:rsidP="008256BD">
      <w:pPr>
        <w:spacing w:after="0" w:line="360" w:lineRule="auto"/>
        <w:contextualSpacing/>
        <w:rPr>
          <w:rFonts w:cs="Arial"/>
          <w:szCs w:val="24"/>
        </w:rPr>
      </w:pPr>
    </w:p>
    <w:p w14:paraId="53B89A90" w14:textId="5C0C54F1" w:rsidR="00027663" w:rsidRPr="00820FF5" w:rsidRDefault="0002766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662F38AB" w14:textId="039917CF" w:rsidR="00027663" w:rsidRPr="00820FF5" w:rsidRDefault="0002766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23330CDC" w14:textId="6A626455" w:rsidR="00027663" w:rsidRPr="00820FF5" w:rsidRDefault="0002766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BAFF282" wp14:editId="66BA754A">
            <wp:extent cx="5400040" cy="30302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2473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noProof/>
          <w:szCs w:val="24"/>
        </w:rPr>
      </w:pPr>
    </w:p>
    <w:p w14:paraId="1388AF3E" w14:textId="385D945A" w:rsidR="00884D11" w:rsidRPr="00820FF5" w:rsidRDefault="00884D11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lastRenderedPageBreak/>
        <w:t>Cadastro</w:t>
      </w:r>
    </w:p>
    <w:p w14:paraId="79111F2D" w14:textId="18BF4A2C" w:rsidR="00884D11" w:rsidRPr="00820FF5" w:rsidRDefault="00884D11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7A434D9" wp14:editId="2B3C25FF">
            <wp:extent cx="5400040" cy="58134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1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2B82" w14:textId="3B4B0671" w:rsidR="00884D11" w:rsidRPr="00820FF5" w:rsidRDefault="00884D11" w:rsidP="008256BD">
      <w:pPr>
        <w:spacing w:after="0" w:line="360" w:lineRule="auto"/>
        <w:contextualSpacing/>
        <w:rPr>
          <w:rFonts w:cs="Arial"/>
          <w:noProof/>
          <w:szCs w:val="24"/>
        </w:rPr>
      </w:pPr>
    </w:p>
    <w:p w14:paraId="30DE0938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ayout w:type="fixed"/>
        <w:tblLook w:val="04A0" w:firstRow="1" w:lastRow="0" w:firstColumn="1" w:lastColumn="0" w:noHBand="0" w:noVBand="1"/>
      </w:tblPr>
      <w:tblGrid>
        <w:gridCol w:w="1836"/>
        <w:gridCol w:w="1444"/>
        <w:gridCol w:w="5504"/>
      </w:tblGrid>
      <w:tr w:rsidR="00884D11" w:rsidRPr="00820FF5" w14:paraId="2070DA23" w14:textId="77777777" w:rsidTr="00A35D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1146DFA" w14:textId="77777777" w:rsidR="00884D11" w:rsidRPr="00820FF5" w:rsidRDefault="00884D11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444" w:type="dxa"/>
          </w:tcPr>
          <w:p w14:paraId="17CBF859" w14:textId="77777777" w:rsidR="00884D11" w:rsidRPr="00820FF5" w:rsidRDefault="00884D11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504" w:type="dxa"/>
          </w:tcPr>
          <w:p w14:paraId="070330B9" w14:textId="77777777" w:rsidR="00884D11" w:rsidRPr="00820FF5" w:rsidRDefault="00884D11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884D11" w:rsidRPr="00820FF5" w14:paraId="79464805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46D3BA5" w14:textId="77777777" w:rsidR="00884D11" w:rsidRPr="00820FF5" w:rsidRDefault="00884D11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Modelo</w:t>
            </w:r>
          </w:p>
        </w:tc>
        <w:tc>
          <w:tcPr>
            <w:tcW w:w="1444" w:type="dxa"/>
          </w:tcPr>
          <w:p w14:paraId="0D95F4FF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4CE49C20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884D11" w:rsidRPr="00820FF5" w14:paraId="3CB9B15B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845E433" w14:textId="77777777" w:rsidR="00884D11" w:rsidRPr="00820FF5" w:rsidRDefault="00884D11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Serie</w:t>
            </w:r>
          </w:p>
        </w:tc>
        <w:tc>
          <w:tcPr>
            <w:tcW w:w="1444" w:type="dxa"/>
          </w:tcPr>
          <w:p w14:paraId="4C504015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3DB75160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884D11" w:rsidRPr="00820FF5" w14:paraId="45A64DBD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AD5D5F6" w14:textId="77777777" w:rsidR="00884D11" w:rsidRPr="00820FF5" w:rsidRDefault="00884D11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</w:t>
            </w:r>
          </w:p>
        </w:tc>
        <w:tc>
          <w:tcPr>
            <w:tcW w:w="1444" w:type="dxa"/>
          </w:tcPr>
          <w:p w14:paraId="387E1968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58A178DB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20.</w:t>
            </w:r>
          </w:p>
        </w:tc>
      </w:tr>
      <w:tr w:rsidR="00884D11" w:rsidRPr="00820FF5" w14:paraId="24A3780B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8011FE2" w14:textId="77777777" w:rsidR="00884D11" w:rsidRPr="00820FF5" w:rsidRDefault="00884D11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Fornecedor</w:t>
            </w:r>
          </w:p>
        </w:tc>
        <w:tc>
          <w:tcPr>
            <w:tcW w:w="1444" w:type="dxa"/>
          </w:tcPr>
          <w:p w14:paraId="7E30DADE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Fornecedor</w:t>
            </w:r>
          </w:p>
        </w:tc>
        <w:tc>
          <w:tcPr>
            <w:tcW w:w="5504" w:type="dxa"/>
          </w:tcPr>
          <w:p w14:paraId="33497893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884D11" w:rsidRPr="00820FF5" w14:paraId="7C44C668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E411344" w14:textId="4ED05CC2" w:rsidR="00884D11" w:rsidRPr="00820FF5" w:rsidRDefault="00CD4EF7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Emissão</w:t>
            </w:r>
          </w:p>
        </w:tc>
        <w:tc>
          <w:tcPr>
            <w:tcW w:w="1444" w:type="dxa"/>
          </w:tcPr>
          <w:p w14:paraId="118CE64E" w14:textId="17B45B49" w:rsidR="00884D11" w:rsidRPr="00820FF5" w:rsidRDefault="00CD4EF7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656C0691" w14:textId="569ACCCF" w:rsidR="00884D11" w:rsidRPr="00820FF5" w:rsidRDefault="00CD4EF7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inferior a data atual.</w:t>
            </w:r>
          </w:p>
        </w:tc>
      </w:tr>
      <w:tr w:rsidR="00A35DFF" w:rsidRPr="00820FF5" w14:paraId="6675AB4D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57C8CE6" w14:textId="0EFF0926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Chegada</w:t>
            </w:r>
          </w:p>
        </w:tc>
        <w:tc>
          <w:tcPr>
            <w:tcW w:w="1444" w:type="dxa"/>
          </w:tcPr>
          <w:p w14:paraId="46363CFB" w14:textId="42A8AEE5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29CE328A" w14:textId="3CD4B34B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superior a data Emissão e igual ou inferior a data atual.</w:t>
            </w:r>
          </w:p>
        </w:tc>
      </w:tr>
      <w:tr w:rsidR="00A35DFF" w:rsidRPr="00820FF5" w14:paraId="66BAEA37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B399AA3" w14:textId="58BE186E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Produto</w:t>
            </w:r>
          </w:p>
        </w:tc>
        <w:tc>
          <w:tcPr>
            <w:tcW w:w="1444" w:type="dxa"/>
          </w:tcPr>
          <w:p w14:paraId="7BEE4E1B" w14:textId="4E37EDAB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Produto</w:t>
            </w:r>
          </w:p>
        </w:tc>
        <w:tc>
          <w:tcPr>
            <w:tcW w:w="5504" w:type="dxa"/>
          </w:tcPr>
          <w:p w14:paraId="00375B6C" w14:textId="2C2AEDD4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opcional.</w:t>
            </w:r>
          </w:p>
        </w:tc>
      </w:tr>
      <w:tr w:rsidR="00A35DFF" w:rsidRPr="00820FF5" w14:paraId="75EF2863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BB831BA" w14:textId="0FB90B8E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Quantidade</w:t>
            </w:r>
          </w:p>
        </w:tc>
        <w:tc>
          <w:tcPr>
            <w:tcW w:w="1444" w:type="dxa"/>
          </w:tcPr>
          <w:p w14:paraId="54586417" w14:textId="1B318092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5E04B70C" w14:textId="4C4543DC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quando informado produto, su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perior a 0.</w:t>
            </w:r>
          </w:p>
        </w:tc>
      </w:tr>
      <w:tr w:rsidR="00A35DFF" w:rsidRPr="00820FF5" w14:paraId="7FAA6568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2ED66C8" w14:textId="4C97953F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Valor</w:t>
            </w:r>
          </w:p>
        </w:tc>
        <w:tc>
          <w:tcPr>
            <w:tcW w:w="1444" w:type="dxa"/>
          </w:tcPr>
          <w:p w14:paraId="188CFA93" w14:textId="10F35C88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73758CE0" w14:textId="69C0DD6A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quando informado produto, su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perior a 0.</w:t>
            </w:r>
          </w:p>
        </w:tc>
      </w:tr>
      <w:tr w:rsidR="00A35DFF" w:rsidRPr="00820FF5" w14:paraId="0D70BF5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60E819D" w14:textId="661ED236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Desconto</w:t>
            </w:r>
          </w:p>
        </w:tc>
        <w:tc>
          <w:tcPr>
            <w:tcW w:w="1444" w:type="dxa"/>
          </w:tcPr>
          <w:p w14:paraId="058F4E96" w14:textId="69393649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65C68F35" w14:textId="37E052E2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superior a 0.</w:t>
            </w:r>
          </w:p>
        </w:tc>
      </w:tr>
      <w:tr w:rsidR="00A35DFF" w:rsidRPr="00820FF5" w14:paraId="63AC4E3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57448A0" w14:textId="5FDF1AF1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IPI</w:t>
            </w:r>
          </w:p>
        </w:tc>
        <w:tc>
          <w:tcPr>
            <w:tcW w:w="1444" w:type="dxa"/>
          </w:tcPr>
          <w:p w14:paraId="19130495" w14:textId="2523D8A0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09A39589" w14:textId="6B3A2BD1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superior a 0.</w:t>
            </w:r>
          </w:p>
        </w:tc>
      </w:tr>
      <w:tr w:rsidR="00A35DFF" w:rsidRPr="00820FF5" w14:paraId="3FA7158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FD9FE69" w14:textId="7AEDDE02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Frete</w:t>
            </w:r>
          </w:p>
        </w:tc>
        <w:tc>
          <w:tcPr>
            <w:tcW w:w="1444" w:type="dxa"/>
          </w:tcPr>
          <w:p w14:paraId="6901FFA6" w14:textId="5CEE7611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0CB966BD" w14:textId="0350BB80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A35DFF" w:rsidRPr="00820FF5" w14:paraId="268687B7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959D0A0" w14:textId="7474B102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Seguro</w:t>
            </w:r>
          </w:p>
        </w:tc>
        <w:tc>
          <w:tcPr>
            <w:tcW w:w="1444" w:type="dxa"/>
          </w:tcPr>
          <w:p w14:paraId="15A564B7" w14:textId="1EFD0100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05158B1D" w14:textId="6B1C16EB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A35DFF" w:rsidRPr="00820FF5" w14:paraId="28640B96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A67D517" w14:textId="122EBDBF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Outras despesas</w:t>
            </w:r>
          </w:p>
        </w:tc>
        <w:tc>
          <w:tcPr>
            <w:tcW w:w="1444" w:type="dxa"/>
          </w:tcPr>
          <w:p w14:paraId="0C66A8C7" w14:textId="0F4E5172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59659077" w14:textId="4A9744CD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A35DFF" w:rsidRPr="00820FF5" w14:paraId="26B75B7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AE935A9" w14:textId="1D989D2F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Conhecimento Frete</w:t>
            </w:r>
          </w:p>
        </w:tc>
        <w:tc>
          <w:tcPr>
            <w:tcW w:w="1444" w:type="dxa"/>
          </w:tcPr>
          <w:p w14:paraId="0FBC81CB" w14:textId="252BE881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Seleção (Sim, Não)</w:t>
            </w:r>
          </w:p>
        </w:tc>
        <w:tc>
          <w:tcPr>
            <w:tcW w:w="5504" w:type="dxa"/>
          </w:tcPr>
          <w:p w14:paraId="4DCC03B7" w14:textId="5FD52659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padrão Sim.</w:t>
            </w:r>
          </w:p>
        </w:tc>
      </w:tr>
      <w:tr w:rsidR="00A35DFF" w:rsidRPr="00820FF5" w14:paraId="5D2C502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40F7488" w14:textId="6AFAD2B6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Total Nota</w:t>
            </w:r>
          </w:p>
        </w:tc>
        <w:tc>
          <w:tcPr>
            <w:tcW w:w="1444" w:type="dxa"/>
          </w:tcPr>
          <w:p w14:paraId="4FF66637" w14:textId="787FD438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3ABC1988" w14:textId="0D49ECA8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somando os valores dos produtos, frete, seguro, outras despesas.</w:t>
            </w:r>
          </w:p>
        </w:tc>
      </w:tr>
      <w:tr w:rsidR="00A35DFF" w:rsidRPr="00820FF5" w14:paraId="218961E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34E7F51" w14:textId="65420E58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Condição Pagamento</w:t>
            </w:r>
          </w:p>
        </w:tc>
        <w:tc>
          <w:tcPr>
            <w:tcW w:w="1444" w:type="dxa"/>
          </w:tcPr>
          <w:p w14:paraId="057716E7" w14:textId="7A0C5D90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Condição Pagamento</w:t>
            </w:r>
          </w:p>
        </w:tc>
        <w:tc>
          <w:tcPr>
            <w:tcW w:w="5504" w:type="dxa"/>
          </w:tcPr>
          <w:p w14:paraId="44B6528A" w14:textId="3C7D9587" w:rsidR="00A35DFF" w:rsidRPr="00820FF5" w:rsidRDefault="00F55C09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A35DFF" w:rsidRPr="00820FF5" w14:paraId="77942BA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51EA2B6" w14:textId="443A1838" w:rsidR="00A35DFF" w:rsidRPr="00820FF5" w:rsidRDefault="00F55C09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1444" w:type="dxa"/>
          </w:tcPr>
          <w:p w14:paraId="63551933" w14:textId="7298F050" w:rsidR="00A35DFF" w:rsidRPr="00820FF5" w:rsidRDefault="00F55C09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52B4A7BF" w14:textId="59F56474" w:rsidR="00A35DFF" w:rsidRPr="00820FF5" w:rsidRDefault="00F55C09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inferior a 255 caracteres.</w:t>
            </w:r>
          </w:p>
        </w:tc>
      </w:tr>
      <w:tr w:rsidR="00A35DFF" w:rsidRPr="00820FF5" w14:paraId="51D16DBD" w14:textId="77777777" w:rsidTr="00A35DF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D3F2C19" w14:textId="0C9986CA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444" w:type="dxa"/>
          </w:tcPr>
          <w:p w14:paraId="7B8BB49D" w14:textId="77777777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399CDCDA" w14:textId="77777777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A35DFF" w:rsidRPr="00820FF5" w14:paraId="0AC731D0" w14:textId="77777777" w:rsidTr="00A35DF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A6BBDA1" w14:textId="144552BD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444" w:type="dxa"/>
          </w:tcPr>
          <w:p w14:paraId="4256BEC0" w14:textId="77777777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14E0AFDB" w14:textId="77777777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16CEB675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noProof/>
          <w:szCs w:val="24"/>
        </w:rPr>
      </w:pPr>
    </w:p>
    <w:p w14:paraId="1BF32F4C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3069444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4E43580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716F27A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E335762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30B95E4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E7577FC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99272AF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3DCC096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21EB3AF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5D25448" w14:textId="3D402D82" w:rsidR="00884D11" w:rsidRPr="00820FF5" w:rsidRDefault="0086611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73D9A73D" w14:textId="7690831F" w:rsidR="00884D11" w:rsidRPr="00820FF5" w:rsidRDefault="0086611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1EDFE06" wp14:editId="1918FDBC">
            <wp:extent cx="5400040" cy="501269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1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5E74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D4AC4AD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6933040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E757B6A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D757970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E94A138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7D2BAB9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D73B038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AA67516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193EE1D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FADDCBB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CB17686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19B2B55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8FDC7ED" w14:textId="097FA9A1" w:rsidR="00884D11" w:rsidRPr="00820FF5" w:rsidRDefault="0086611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sequência</w:t>
      </w:r>
    </w:p>
    <w:bookmarkEnd w:id="1174"/>
    <w:p w14:paraId="05203BD7" w14:textId="2743D828" w:rsidR="00884D11" w:rsidRPr="00820FF5" w:rsidRDefault="00D3016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74D9831" wp14:editId="4D918C35">
            <wp:extent cx="4599883" cy="8619934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842" cy="863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8117" w14:textId="173674E9" w:rsidR="00C67693" w:rsidRPr="00820FF5" w:rsidRDefault="00C67693" w:rsidP="00FB0EBF">
      <w:pPr>
        <w:pStyle w:val="Ttulo2"/>
      </w:pPr>
      <w:bookmarkStart w:id="1176" w:name="_Toc57324034"/>
      <w:r w:rsidRPr="00820FF5">
        <w:lastRenderedPageBreak/>
        <w:t>Condição de pagamento</w:t>
      </w:r>
      <w:bookmarkEnd w:id="1176"/>
    </w:p>
    <w:p w14:paraId="1F2FC738" w14:textId="0F10D869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5968BFF" wp14:editId="3D7777F6">
            <wp:extent cx="5400040" cy="2926715"/>
            <wp:effectExtent l="0" t="0" r="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46D0" w14:textId="77777777" w:rsidR="00B55B9E" w:rsidRPr="00820FF5" w:rsidRDefault="00B55B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5AEABFC4" w14:textId="7528C681" w:rsidR="00B55B9E" w:rsidRPr="00820FF5" w:rsidRDefault="00B55B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7ACBB4B1" w14:textId="56364020" w:rsidR="00B55B9E" w:rsidRDefault="00B55B9E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7A46FF76" w14:textId="77777777" w:rsidR="003C766C" w:rsidRPr="00820FF5" w:rsidRDefault="003C766C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6D99469C" w14:textId="1AFAC77B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2C36D279" w14:textId="5690E26C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uma condição de pagamento seja cadastrada mais de uma vez;</w:t>
      </w:r>
    </w:p>
    <w:p w14:paraId="4E3532EA" w14:textId="02FA10C3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uma condição de pagamento se estiver relacionada com outros registros.</w:t>
      </w:r>
    </w:p>
    <w:p w14:paraId="14A3ADCE" w14:textId="0972F3F4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</w:p>
    <w:p w14:paraId="60667EB3" w14:textId="77777777" w:rsidR="00B55B9E" w:rsidRPr="00820FF5" w:rsidRDefault="00B55B9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57178838" w14:textId="74BA9014" w:rsidR="00B55B9E" w:rsidRDefault="00B55B9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Gerenciar </w:t>
      </w:r>
      <w:r w:rsidRPr="00820FF5">
        <w:rPr>
          <w:rFonts w:cs="Arial"/>
          <w:color w:val="auto"/>
          <w:szCs w:val="24"/>
        </w:rPr>
        <w:t>Condição de Pagamento</w:t>
      </w:r>
      <w:r w:rsidRPr="00820FF5">
        <w:rPr>
          <w:rFonts w:cs="Arial"/>
          <w:szCs w:val="24"/>
        </w:rPr>
        <w:t>.</w:t>
      </w:r>
    </w:p>
    <w:p w14:paraId="343650F8" w14:textId="77777777" w:rsidR="003C766C" w:rsidRPr="00820FF5" w:rsidRDefault="003C766C" w:rsidP="008256BD">
      <w:pPr>
        <w:spacing w:after="0" w:line="360" w:lineRule="auto"/>
        <w:contextualSpacing/>
        <w:rPr>
          <w:rFonts w:cs="Arial"/>
          <w:szCs w:val="24"/>
        </w:rPr>
      </w:pPr>
    </w:p>
    <w:p w14:paraId="3CD1BB77" w14:textId="77777777" w:rsidR="00B55B9E" w:rsidRPr="00820FF5" w:rsidRDefault="00B55B9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55118604" w14:textId="77777777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1A05825A" w14:textId="6550516C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</w:p>
    <w:p w14:paraId="0D554B7B" w14:textId="77777777" w:rsidR="00B55B9E" w:rsidRPr="00820FF5" w:rsidRDefault="00B55B9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1C3D5A32" w14:textId="20489CF4" w:rsidR="00B55B9E" w:rsidRDefault="00B55B9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1CBA0A7E" w14:textId="77777777" w:rsidR="003C766C" w:rsidRPr="00820FF5" w:rsidRDefault="003C766C" w:rsidP="008256BD">
      <w:pPr>
        <w:spacing w:after="0" w:line="360" w:lineRule="auto"/>
        <w:contextualSpacing/>
        <w:rPr>
          <w:rFonts w:cs="Arial"/>
          <w:szCs w:val="24"/>
        </w:rPr>
      </w:pPr>
    </w:p>
    <w:p w14:paraId="7597FA42" w14:textId="77777777" w:rsidR="003C766C" w:rsidRDefault="003C766C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5E137F2F" w14:textId="77777777" w:rsidR="003C766C" w:rsidRDefault="003C766C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8B9DF97" w14:textId="0267AAE3" w:rsidR="00B55B9E" w:rsidRPr="00820FF5" w:rsidRDefault="00B55B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Pós-Condição </w:t>
      </w:r>
    </w:p>
    <w:p w14:paraId="255A068C" w14:textId="2C777EA8" w:rsidR="00B55B9E" w:rsidRDefault="00B55B9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Cliente, Fornecedor, Compra, Venda, Ordem de Ser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viço.</w:t>
      </w:r>
    </w:p>
    <w:p w14:paraId="7F42CD04" w14:textId="77777777" w:rsidR="003C766C" w:rsidRPr="00820FF5" w:rsidRDefault="003C766C" w:rsidP="008256BD">
      <w:pPr>
        <w:spacing w:after="0" w:line="360" w:lineRule="auto"/>
        <w:contextualSpacing/>
        <w:rPr>
          <w:rFonts w:cs="Arial"/>
          <w:szCs w:val="24"/>
        </w:rPr>
      </w:pPr>
    </w:p>
    <w:p w14:paraId="09B9E2DC" w14:textId="77777777" w:rsidR="00B55B9E" w:rsidRPr="00820FF5" w:rsidRDefault="00B55B9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3B40B5AA" w14:textId="664809B7" w:rsidR="00B55B9E" w:rsidRDefault="00B55B9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="00902ABA" w:rsidRPr="00820FF5">
        <w:rPr>
          <w:rFonts w:cs="Arial"/>
          <w:color w:val="auto"/>
          <w:szCs w:val="24"/>
        </w:rPr>
        <w:t>Condição de Pagamento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4A9A05F" w14:textId="77777777" w:rsidR="003C766C" w:rsidRPr="00820FF5" w:rsidRDefault="003C766C" w:rsidP="008256BD">
      <w:pPr>
        <w:spacing w:after="0" w:line="360" w:lineRule="auto"/>
        <w:contextualSpacing/>
        <w:rPr>
          <w:rFonts w:cs="Arial"/>
          <w:szCs w:val="24"/>
        </w:rPr>
      </w:pPr>
    </w:p>
    <w:p w14:paraId="3D77D0F0" w14:textId="77777777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389752F1" w14:textId="3FAE7D9E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Condição Pagamento</w:t>
      </w:r>
    </w:p>
    <w:p w14:paraId="2055B388" w14:textId="19CA7256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Condição de Pagamento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2D522EE" w14:textId="069105AB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Condição de Pag</w:t>
      </w:r>
      <w:r w:rsidR="003C766C">
        <w:rPr>
          <w:rFonts w:cs="Arial"/>
          <w:szCs w:val="24"/>
        </w:rPr>
        <w:t>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5A9B29F" w14:textId="04931BFC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Condição de Pagamento</w:t>
      </w:r>
      <w:r w:rsidR="005B18BD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com os campos: Código, Condição de Pagamento, Situação, Ações.</w:t>
      </w:r>
    </w:p>
    <w:p w14:paraId="2A362D0B" w14:textId="77777777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35B6B62E" w14:textId="3E74AFE2" w:rsidR="00C6319B" w:rsidRPr="00820FF5" w:rsidRDefault="00C6319B" w:rsidP="008256BD">
      <w:pPr>
        <w:spacing w:after="0" w:line="360" w:lineRule="auto"/>
        <w:contextualSpacing/>
        <w:rPr>
          <w:rFonts w:cs="Arial"/>
          <w:szCs w:val="24"/>
        </w:rPr>
      </w:pPr>
    </w:p>
    <w:p w14:paraId="270D54CA" w14:textId="77777777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57A912A" w14:textId="2A138F91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372C69" w:rsidRPr="00820FF5">
        <w:rPr>
          <w:rFonts w:cs="Arial"/>
          <w:b/>
          <w:bCs/>
          <w:szCs w:val="24"/>
        </w:rPr>
        <w:t>Condição Pagamento</w:t>
      </w:r>
    </w:p>
    <w:p w14:paraId="0A1FD28D" w14:textId="71AF4C1B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Condição de Pagamento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UC013- Consulta Condições de Pagamento</w:t>
      </w:r>
    </w:p>
    <w:p w14:paraId="01DD19FB" w14:textId="1AA54221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1A3A72D9" w14:textId="0BFB29B9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</w:t>
      </w:r>
      <w:r w:rsidR="00C7477C" w:rsidRPr="00820FF5">
        <w:rPr>
          <w:rFonts w:cs="Arial"/>
          <w:szCs w:val="24"/>
        </w:rPr>
        <w:t>condição paga</w:t>
      </w:r>
      <w:r w:rsidR="00820FF5">
        <w:rPr>
          <w:rFonts w:cs="Arial"/>
          <w:szCs w:val="24"/>
        </w:rPr>
        <w:softHyphen/>
      </w:r>
      <w:r w:rsidR="00C7477C" w:rsidRPr="00820FF5">
        <w:rPr>
          <w:rFonts w:cs="Arial"/>
          <w:szCs w:val="24"/>
        </w:rPr>
        <w:t>mento</w:t>
      </w:r>
      <w:r w:rsidRPr="00820FF5">
        <w:rPr>
          <w:rFonts w:cs="Arial"/>
          <w:szCs w:val="24"/>
        </w:rPr>
        <w:t xml:space="preserve">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F54BF4F" w14:textId="50E6AC93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="00691AD5" w:rsidRPr="00820FF5">
        <w:rPr>
          <w:rFonts w:cs="Arial"/>
          <w:szCs w:val="24"/>
        </w:rPr>
        <w:t>Condição de pagamento</w:t>
      </w:r>
      <w:r w:rsidRPr="00820FF5">
        <w:rPr>
          <w:rFonts w:cs="Arial"/>
          <w:szCs w:val="24"/>
        </w:rPr>
        <w:t>*,</w:t>
      </w:r>
      <w:r w:rsidR="00296F31" w:rsidRPr="00820FF5">
        <w:rPr>
          <w:rFonts w:cs="Arial"/>
          <w:szCs w:val="24"/>
        </w:rPr>
        <w:t xml:space="preserve"> </w:t>
      </w:r>
      <w:r w:rsidR="00691AD5" w:rsidRPr="00820FF5">
        <w:rPr>
          <w:rFonts w:cs="Arial"/>
          <w:szCs w:val="24"/>
        </w:rPr>
        <w:t>Multa*, Ju</w:t>
      </w:r>
      <w:r w:rsidR="003C766C">
        <w:rPr>
          <w:rFonts w:cs="Arial"/>
          <w:szCs w:val="24"/>
        </w:rPr>
        <w:t>r</w:t>
      </w:r>
      <w:r w:rsidR="00691AD5" w:rsidRPr="00820FF5">
        <w:rPr>
          <w:rFonts w:cs="Arial"/>
          <w:szCs w:val="24"/>
        </w:rPr>
        <w:t xml:space="preserve">o*, Desconto*, </w:t>
      </w:r>
      <w:r w:rsidR="00296F31" w:rsidRPr="00820FF5">
        <w:rPr>
          <w:rFonts w:cs="Arial"/>
          <w:szCs w:val="24"/>
        </w:rPr>
        <w:t>Parcelas, Situação</w:t>
      </w:r>
    </w:p>
    <w:p w14:paraId="013C0754" w14:textId="6CD3EB46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76F1DBE2" w14:textId="77777777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78D5A0D" w14:textId="77777777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D8C3656" w14:textId="77777777" w:rsidR="005B18BD" w:rsidRPr="00820FF5" w:rsidRDefault="005B18BD" w:rsidP="008256BD">
      <w:pPr>
        <w:spacing w:after="0" w:line="360" w:lineRule="auto"/>
        <w:contextualSpacing/>
        <w:rPr>
          <w:rFonts w:cs="Arial"/>
          <w:szCs w:val="24"/>
        </w:rPr>
      </w:pPr>
    </w:p>
    <w:p w14:paraId="7E1AF88A" w14:textId="0C4B9A32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Condição Pagamento</w:t>
      </w:r>
    </w:p>
    <w:p w14:paraId="7A3F806C" w14:textId="25BE47D3" w:rsidR="00B56BBD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Alterar </w:t>
      </w:r>
      <w:r w:rsidR="00B56BBD" w:rsidRPr="00820FF5">
        <w:rPr>
          <w:rFonts w:cs="Arial"/>
          <w:szCs w:val="24"/>
        </w:rPr>
        <w:t xml:space="preserve">Condição de Pagamento </w:t>
      </w:r>
      <w:r w:rsidR="008969E0" w:rsidRPr="00820FF5">
        <w:rPr>
          <w:rFonts w:cs="Arial"/>
          <w:szCs w:val="24"/>
        </w:rPr>
        <w:t>“</w:t>
      </w:r>
      <w:r w:rsidR="00B56BBD" w:rsidRPr="00820FF5">
        <w:rPr>
          <w:rFonts w:cs="Arial"/>
          <w:szCs w:val="24"/>
        </w:rPr>
        <w:t>UC013- Con</w:t>
      </w:r>
      <w:r w:rsidR="00820FF5">
        <w:rPr>
          <w:rFonts w:cs="Arial"/>
          <w:szCs w:val="24"/>
        </w:rPr>
        <w:softHyphen/>
      </w:r>
      <w:r w:rsidR="00B56BBD" w:rsidRPr="00820FF5">
        <w:rPr>
          <w:rFonts w:cs="Arial"/>
          <w:szCs w:val="24"/>
        </w:rPr>
        <w:t>sulta Condições de Pagamento</w:t>
      </w:r>
    </w:p>
    <w:p w14:paraId="6C7F8B31" w14:textId="3C777345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740BC039" w14:textId="4D8DFF2C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3C766C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EF5E436" w14:textId="5B832468" w:rsidR="00691AD5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4. O usuário altera os seguintes campos: </w:t>
      </w:r>
      <w:r w:rsidR="00691AD5" w:rsidRPr="00820FF5">
        <w:rPr>
          <w:rFonts w:cs="Arial"/>
          <w:szCs w:val="24"/>
        </w:rPr>
        <w:t>Condição de pagamento*, Multa*, Ju</w:t>
      </w:r>
      <w:r w:rsidR="003C766C">
        <w:rPr>
          <w:rFonts w:cs="Arial"/>
          <w:szCs w:val="24"/>
        </w:rPr>
        <w:t>r</w:t>
      </w:r>
      <w:r w:rsidR="00691AD5" w:rsidRPr="00820FF5">
        <w:rPr>
          <w:rFonts w:cs="Arial"/>
          <w:szCs w:val="24"/>
        </w:rPr>
        <w:t xml:space="preserve">o*, Desconto*, Parcelas, Situação </w:t>
      </w:r>
    </w:p>
    <w:p w14:paraId="2C003AD8" w14:textId="26B1778E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1FDE42BF" w14:textId="77777777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2CB34E70" w14:textId="77777777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55086EE" w14:textId="45B3239A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</w:p>
    <w:p w14:paraId="615FA1A9" w14:textId="71E37AFE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Excluir Condição de Pagamento</w:t>
      </w:r>
    </w:p>
    <w:p w14:paraId="782B7EFE" w14:textId="581B9B57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Condição de Pagamento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UC013- Con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sulta Condições de Pagamento</w:t>
      </w:r>
    </w:p>
    <w:p w14:paraId="4FDF4E1B" w14:textId="7A3B7AAD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44C44324" w14:textId="6C4A3999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{Condição de Pagamento}.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3850940B" w14:textId="35620945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064C4D48" w14:textId="77777777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383D6A1F" w14:textId="77777777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4699401" w14:textId="29BC88CF" w:rsidR="00B56BBD" w:rsidRPr="00820FF5" w:rsidRDefault="00B56BBD" w:rsidP="008256BD">
      <w:pPr>
        <w:spacing w:after="0" w:line="360" w:lineRule="auto"/>
        <w:contextualSpacing/>
        <w:rPr>
          <w:rFonts w:cs="Arial"/>
          <w:szCs w:val="24"/>
        </w:rPr>
      </w:pPr>
    </w:p>
    <w:p w14:paraId="6A11419B" w14:textId="77777777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330EC036" w14:textId="77777777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57F0967B" w14:textId="262521C1" w:rsidR="00B56BBD" w:rsidRPr="00820FF5" w:rsidRDefault="00B56BBD" w:rsidP="008256BD">
      <w:pPr>
        <w:pStyle w:val="SemEspaamento"/>
        <w:numPr>
          <w:ilvl w:val="0"/>
          <w:numId w:val="16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43C9D5BC" w14:textId="5468B74A" w:rsidR="00B56BBD" w:rsidRPr="00820FF5" w:rsidRDefault="00B56BBD" w:rsidP="008256BD">
      <w:pPr>
        <w:pStyle w:val="SemEspaamento"/>
        <w:numPr>
          <w:ilvl w:val="0"/>
          <w:numId w:val="16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1195A1A" w14:textId="5118996C" w:rsidR="00B56BBD" w:rsidRPr="00820FF5" w:rsidRDefault="00B56BB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E2 - O usuário insere </w:t>
      </w:r>
      <w:r w:rsidR="00EB5DDD" w:rsidRPr="00820FF5">
        <w:rPr>
          <w:rFonts w:cs="Arial"/>
          <w:b/>
          <w:bCs/>
          <w:szCs w:val="24"/>
        </w:rPr>
        <w:t>uma condição</w:t>
      </w:r>
      <w:r w:rsidRPr="00820FF5">
        <w:rPr>
          <w:rFonts w:cs="Arial"/>
          <w:b/>
          <w:bCs/>
          <w:szCs w:val="24"/>
        </w:rPr>
        <w:t xml:space="preserve"> de </w:t>
      </w:r>
      <w:r w:rsidR="00EB5DDD" w:rsidRPr="00820FF5">
        <w:rPr>
          <w:rFonts w:cs="Arial"/>
          <w:b/>
          <w:bCs/>
          <w:szCs w:val="24"/>
        </w:rPr>
        <w:t>p</w:t>
      </w:r>
      <w:r w:rsidRPr="00820FF5">
        <w:rPr>
          <w:rFonts w:cs="Arial"/>
          <w:b/>
          <w:bCs/>
          <w:szCs w:val="24"/>
        </w:rPr>
        <w:t>agamento já cadastrad</w:t>
      </w:r>
      <w:r w:rsidR="003C766C">
        <w:rPr>
          <w:rFonts w:cs="Arial"/>
          <w:b/>
          <w:bCs/>
          <w:szCs w:val="24"/>
        </w:rPr>
        <w:t>a</w:t>
      </w:r>
    </w:p>
    <w:p w14:paraId="34A251E4" w14:textId="37C2B6CD" w:rsidR="00B56BBD" w:rsidRPr="008256BD" w:rsidRDefault="00B56BBD" w:rsidP="008256BD">
      <w:pPr>
        <w:pStyle w:val="PargrafodaLista"/>
        <w:numPr>
          <w:ilvl w:val="0"/>
          <w:numId w:val="1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Condição de Pagamento já cadastrad</w:t>
      </w:r>
      <w:r w:rsidR="003C766C">
        <w:rPr>
          <w:sz w:val="24"/>
          <w:szCs w:val="24"/>
        </w:rPr>
        <w:t>a</w:t>
      </w:r>
    </w:p>
    <w:p w14:paraId="522C6561" w14:textId="6DAAC212" w:rsidR="00B56BBD" w:rsidRPr="008256BD" w:rsidRDefault="00B56BBD" w:rsidP="008256BD">
      <w:pPr>
        <w:pStyle w:val="PargrafodaLista"/>
        <w:numPr>
          <w:ilvl w:val="0"/>
          <w:numId w:val="1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Condição de Pagamento já ca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dastrada.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0C3A1402" w14:textId="43EBA5E6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E3 - O usuário tenta excluir </w:t>
      </w:r>
      <w:r w:rsidR="00EB5DDD" w:rsidRPr="00820FF5">
        <w:rPr>
          <w:rFonts w:cs="Arial"/>
          <w:b/>
          <w:bCs/>
          <w:szCs w:val="24"/>
        </w:rPr>
        <w:t xml:space="preserve">uma condição de pagamento </w:t>
      </w:r>
      <w:r w:rsidRPr="00820FF5">
        <w:rPr>
          <w:rFonts w:cs="Arial"/>
          <w:b/>
          <w:bCs/>
          <w:szCs w:val="24"/>
        </w:rPr>
        <w:t>que está vincu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lad</w:t>
      </w:r>
      <w:r w:rsidR="003C766C">
        <w:rPr>
          <w:rFonts w:cs="Arial"/>
          <w:b/>
          <w:bCs/>
          <w:szCs w:val="24"/>
        </w:rPr>
        <w:t>a</w:t>
      </w:r>
      <w:r w:rsidRPr="00820FF5">
        <w:rPr>
          <w:rFonts w:cs="Arial"/>
          <w:b/>
          <w:bCs/>
          <w:szCs w:val="24"/>
        </w:rPr>
        <w:t xml:space="preserve"> a outro registro</w:t>
      </w:r>
    </w:p>
    <w:p w14:paraId="2B1E3512" w14:textId="424830B6" w:rsidR="00B56BBD" w:rsidRPr="008256BD" w:rsidRDefault="00B56BBD" w:rsidP="008256BD">
      <w:pPr>
        <w:pStyle w:val="PargrafodaLista"/>
        <w:numPr>
          <w:ilvl w:val="0"/>
          <w:numId w:val="1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40E6AAB0" w14:textId="005A7FB9" w:rsidR="00B56BBD" w:rsidRPr="008256BD" w:rsidRDefault="00B56BBD" w:rsidP="008256BD">
      <w:pPr>
        <w:pStyle w:val="PargrafodaLista"/>
        <w:numPr>
          <w:ilvl w:val="0"/>
          <w:numId w:val="1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</w:t>
      </w:r>
      <w:r w:rsidR="00EB5DDD" w:rsidRPr="008256BD">
        <w:rPr>
          <w:sz w:val="24"/>
          <w:szCs w:val="24"/>
        </w:rPr>
        <w:t>a con</w:t>
      </w:r>
      <w:r w:rsidR="00820FF5">
        <w:rPr>
          <w:sz w:val="24"/>
          <w:szCs w:val="24"/>
        </w:rPr>
        <w:softHyphen/>
      </w:r>
      <w:r w:rsidR="00EB5DDD" w:rsidRPr="008256BD">
        <w:rPr>
          <w:sz w:val="24"/>
          <w:szCs w:val="24"/>
        </w:rPr>
        <w:t xml:space="preserve">dição de pagamento </w:t>
      </w:r>
      <w:r w:rsidRPr="008256BD">
        <w:rPr>
          <w:sz w:val="24"/>
          <w:szCs w:val="24"/>
        </w:rPr>
        <w:t xml:space="preserve">pois </w:t>
      </w:r>
      <w:r w:rsidR="003C766C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mesm</w:t>
      </w:r>
      <w:r w:rsidR="003C766C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está relacionad</w:t>
      </w:r>
      <w:r w:rsidR="003C766C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a outro registro. De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seja</w:t>
      </w:r>
      <w:r w:rsidR="00EB5DDD" w:rsidRPr="008256BD">
        <w:rPr>
          <w:sz w:val="24"/>
          <w:szCs w:val="24"/>
        </w:rPr>
        <w:t xml:space="preserve"> </w:t>
      </w:r>
      <w:r w:rsidRPr="008256BD">
        <w:rPr>
          <w:sz w:val="24"/>
          <w:szCs w:val="24"/>
        </w:rPr>
        <w:t>desativar?</w:t>
      </w:r>
      <w:r w:rsidR="008969E0" w:rsidRPr="008256BD">
        <w:rPr>
          <w:sz w:val="24"/>
          <w:szCs w:val="24"/>
        </w:rPr>
        <w:t>”</w:t>
      </w:r>
    </w:p>
    <w:p w14:paraId="40D943F7" w14:textId="77777777" w:rsidR="00B56BBD" w:rsidRPr="00820FF5" w:rsidRDefault="00B56BBD" w:rsidP="008256BD">
      <w:pPr>
        <w:spacing w:after="0" w:line="360" w:lineRule="auto"/>
        <w:contextualSpacing/>
        <w:rPr>
          <w:rFonts w:cs="Arial"/>
          <w:szCs w:val="24"/>
        </w:rPr>
      </w:pPr>
    </w:p>
    <w:p w14:paraId="78BB8968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12437E5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4B21CD5" w14:textId="7AA75992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6008EA2C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349FB0BB" w14:textId="14F29F4E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AD63C3E" wp14:editId="7C784A0A">
            <wp:extent cx="5400040" cy="303720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DA68" w14:textId="77777777" w:rsidR="004C26D4" w:rsidRPr="00820FF5" w:rsidRDefault="004C26D4" w:rsidP="008256BD">
      <w:pPr>
        <w:spacing w:after="0" w:line="360" w:lineRule="auto"/>
        <w:ind w:left="360"/>
        <w:contextualSpacing/>
        <w:rPr>
          <w:rFonts w:cs="Arial"/>
          <w:szCs w:val="24"/>
        </w:rPr>
      </w:pPr>
    </w:p>
    <w:p w14:paraId="112C6812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Cadastro</w:t>
      </w:r>
    </w:p>
    <w:p w14:paraId="6FA12A1E" w14:textId="7EE6FC05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E5F58E7" wp14:editId="047ACF58">
            <wp:extent cx="5400040" cy="3026410"/>
            <wp:effectExtent l="0" t="0" r="0" b="254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A7DA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7D091FD9" w14:textId="61B24A24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0FD33035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6217B6E0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434B9DA5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3A2D71E6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42CF90B5" w14:textId="728A2EAC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24"/>
        <w:gridCol w:w="1444"/>
        <w:gridCol w:w="5616"/>
      </w:tblGrid>
      <w:tr w:rsidR="00C67693" w:rsidRPr="00820FF5" w14:paraId="2D2C9680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2FEF47B9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444" w:type="dxa"/>
          </w:tcPr>
          <w:p w14:paraId="099F4121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616" w:type="dxa"/>
          </w:tcPr>
          <w:p w14:paraId="3D9235F4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6FBF3BC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22968392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444" w:type="dxa"/>
          </w:tcPr>
          <w:p w14:paraId="03422E1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616" w:type="dxa"/>
          </w:tcPr>
          <w:p w14:paraId="1CEDF43B" w14:textId="5263EA97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47C4A58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1665F31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Condição de Pagamento</w:t>
            </w:r>
          </w:p>
        </w:tc>
        <w:tc>
          <w:tcPr>
            <w:tcW w:w="1444" w:type="dxa"/>
          </w:tcPr>
          <w:p w14:paraId="602B046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616" w:type="dxa"/>
          </w:tcPr>
          <w:p w14:paraId="6D53ED54" w14:textId="19345BF0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ximo 60.</w:t>
            </w:r>
          </w:p>
        </w:tc>
      </w:tr>
      <w:tr w:rsidR="00C67693" w:rsidRPr="00820FF5" w14:paraId="6B74B1F0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5E0F092D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Multa</w:t>
            </w:r>
          </w:p>
        </w:tc>
        <w:tc>
          <w:tcPr>
            <w:tcW w:w="1444" w:type="dxa"/>
          </w:tcPr>
          <w:p w14:paraId="01DFFB1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616" w:type="dxa"/>
          </w:tcPr>
          <w:p w14:paraId="08B0388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0 máximo 100.</w:t>
            </w:r>
          </w:p>
        </w:tc>
      </w:tr>
      <w:tr w:rsidR="00C67693" w:rsidRPr="00820FF5" w14:paraId="14FE0FBB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6DB256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Juro</w:t>
            </w:r>
          </w:p>
        </w:tc>
        <w:tc>
          <w:tcPr>
            <w:tcW w:w="1444" w:type="dxa"/>
          </w:tcPr>
          <w:p w14:paraId="5037FB8C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616" w:type="dxa"/>
          </w:tcPr>
          <w:p w14:paraId="0EBA1D2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0 máximo 100.</w:t>
            </w:r>
          </w:p>
        </w:tc>
      </w:tr>
      <w:tr w:rsidR="00C67693" w:rsidRPr="00820FF5" w14:paraId="38C3B1E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1AE3E3D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Desconto</w:t>
            </w:r>
          </w:p>
        </w:tc>
        <w:tc>
          <w:tcPr>
            <w:tcW w:w="1444" w:type="dxa"/>
          </w:tcPr>
          <w:p w14:paraId="4496AB0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616" w:type="dxa"/>
          </w:tcPr>
          <w:p w14:paraId="632C624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0 máximo 100.</w:t>
            </w:r>
          </w:p>
        </w:tc>
      </w:tr>
      <w:tr w:rsidR="00C67693" w:rsidRPr="00820FF5" w14:paraId="3B00FCB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468D093E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Restrito</w:t>
            </w:r>
          </w:p>
        </w:tc>
        <w:tc>
          <w:tcPr>
            <w:tcW w:w="1444" w:type="dxa"/>
          </w:tcPr>
          <w:p w14:paraId="2BA861F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Bit</w:t>
            </w:r>
          </w:p>
        </w:tc>
        <w:tc>
          <w:tcPr>
            <w:tcW w:w="5616" w:type="dxa"/>
          </w:tcPr>
          <w:p w14:paraId="75C2534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</w:t>
            </w:r>
          </w:p>
        </w:tc>
      </w:tr>
      <w:tr w:rsidR="00C67693" w:rsidRPr="00820FF5" w14:paraId="0BC4337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2FEBEE7E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 de dias</w:t>
            </w:r>
          </w:p>
        </w:tc>
        <w:tc>
          <w:tcPr>
            <w:tcW w:w="1444" w:type="dxa"/>
          </w:tcPr>
          <w:p w14:paraId="092934D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Inteiro</w:t>
            </w:r>
          </w:p>
        </w:tc>
        <w:tc>
          <w:tcPr>
            <w:tcW w:w="5616" w:type="dxa"/>
          </w:tcPr>
          <w:p w14:paraId="0CDCC02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0.</w:t>
            </w:r>
          </w:p>
        </w:tc>
      </w:tr>
      <w:tr w:rsidR="00C67693" w:rsidRPr="00820FF5" w14:paraId="1835C2B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00F6546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Percentual</w:t>
            </w:r>
          </w:p>
        </w:tc>
        <w:tc>
          <w:tcPr>
            <w:tcW w:w="1444" w:type="dxa"/>
          </w:tcPr>
          <w:p w14:paraId="051027B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616" w:type="dxa"/>
          </w:tcPr>
          <w:p w14:paraId="57D16C5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0 máximo 100.</w:t>
            </w:r>
          </w:p>
        </w:tc>
      </w:tr>
      <w:tr w:rsidR="00C67693" w:rsidRPr="00820FF5" w14:paraId="50878D3D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617BCC28" w14:textId="57FC878E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Forma de pagamento</w:t>
            </w:r>
          </w:p>
        </w:tc>
        <w:tc>
          <w:tcPr>
            <w:tcW w:w="1444" w:type="dxa"/>
          </w:tcPr>
          <w:p w14:paraId="6554070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Forma de Pagamento</w:t>
            </w:r>
          </w:p>
        </w:tc>
        <w:tc>
          <w:tcPr>
            <w:tcW w:w="5616" w:type="dxa"/>
          </w:tcPr>
          <w:p w14:paraId="639E71F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281CFBFC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B423BF1" w14:textId="4770CB3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444" w:type="dxa"/>
          </w:tcPr>
          <w:p w14:paraId="3702842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616" w:type="dxa"/>
          </w:tcPr>
          <w:p w14:paraId="769408A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4600A57A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AFBBC33" w14:textId="65B98771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444" w:type="dxa"/>
          </w:tcPr>
          <w:p w14:paraId="266FDF9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616" w:type="dxa"/>
          </w:tcPr>
          <w:p w14:paraId="2CE0C55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6E203004" w14:textId="563A48D3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07580F92" w14:textId="77777777" w:rsidR="00483063" w:rsidRPr="00820FF5" w:rsidRDefault="0048306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1508A2BE" w14:textId="025F7B4B" w:rsidR="00483063" w:rsidRPr="00820FF5" w:rsidRDefault="0048306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1F5992E" wp14:editId="33F09469">
            <wp:extent cx="5391150" cy="30956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9A62B" w14:textId="02636046" w:rsidR="00483063" w:rsidRDefault="000B5C64" w:rsidP="008256BD">
      <w:pPr>
        <w:spacing w:after="0" w:line="360" w:lineRule="auto"/>
        <w:contextualSpacing/>
        <w:rPr>
          <w:ins w:id="1177" w:author="everton schuster" w:date="2020-11-26T20:57:00Z"/>
          <w:rFonts w:cs="Arial"/>
          <w:b/>
          <w:bCs/>
          <w:szCs w:val="24"/>
        </w:rPr>
      </w:pPr>
      <w:ins w:id="1178" w:author="everton schuster" w:date="2020-11-26T20:57:00Z">
        <w:r w:rsidRPr="000B5C64">
          <w:rPr>
            <w:rFonts w:cs="Arial"/>
            <w:b/>
            <w:bCs/>
            <w:szCs w:val="24"/>
            <w:rPrChange w:id="1179" w:author="everton schuster" w:date="2020-11-26T20:57:00Z">
              <w:rPr>
                <w:rFonts w:cs="Arial"/>
                <w:szCs w:val="24"/>
              </w:rPr>
            </w:rPrChange>
          </w:rPr>
          <w:t>Diagrama de Sequência</w:t>
        </w:r>
      </w:ins>
    </w:p>
    <w:p w14:paraId="397102D2" w14:textId="6D86B8AA" w:rsidR="000B5C64" w:rsidRPr="000B5C64" w:rsidRDefault="000B5C64" w:rsidP="008256BD">
      <w:pPr>
        <w:spacing w:after="0" w:line="360" w:lineRule="auto"/>
        <w:contextualSpacing/>
        <w:rPr>
          <w:rFonts w:cs="Arial"/>
          <w:b/>
          <w:bCs/>
          <w:szCs w:val="24"/>
          <w:rPrChange w:id="1180" w:author="everton schuster" w:date="2020-11-26T20:57:00Z">
            <w:rPr>
              <w:rFonts w:cs="Arial"/>
              <w:szCs w:val="24"/>
            </w:rPr>
          </w:rPrChange>
        </w:rPr>
      </w:pPr>
      <w:ins w:id="1181" w:author="everton schuster" w:date="2020-11-26T20:57:00Z">
        <w:r>
          <w:rPr>
            <w:noProof/>
          </w:rPr>
          <w:lastRenderedPageBreak/>
          <w:drawing>
            <wp:inline distT="0" distB="0" distL="0" distR="0" wp14:anchorId="428E07A0" wp14:editId="16F50F97">
              <wp:extent cx="5400040" cy="8206740"/>
              <wp:effectExtent l="0" t="0" r="0" b="3810"/>
              <wp:docPr id="10" name="Imagem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82067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1257175" w14:textId="02502789" w:rsidR="004C26D4" w:rsidRPr="00820FF5" w:rsidRDefault="006D36AE" w:rsidP="00FB0EBF">
      <w:pPr>
        <w:pStyle w:val="Ttulo2"/>
      </w:pPr>
      <w:bookmarkStart w:id="1182" w:name="_Toc57324035"/>
      <w:r w:rsidRPr="00820FF5">
        <w:lastRenderedPageBreak/>
        <w:t>Conta Pagar</w:t>
      </w:r>
      <w:bookmarkEnd w:id="1182"/>
    </w:p>
    <w:p w14:paraId="7CFA437F" w14:textId="77777777" w:rsidR="00F167AF" w:rsidRPr="00820FF5" w:rsidRDefault="00F167A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6A64AB5" wp14:editId="56BF5D07">
            <wp:extent cx="5400040" cy="365887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31E41" w14:textId="77777777" w:rsidR="003C766C" w:rsidRDefault="003C766C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72C0E70" w14:textId="5BF48159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4032A2F3" w14:textId="77777777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71A209F5" w14:textId="77777777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064F95B" w14:textId="180D45A9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RN001: </w:t>
      </w:r>
      <w:r w:rsidR="006A2E25" w:rsidRPr="00820FF5">
        <w:rPr>
          <w:rFonts w:cs="Arial"/>
          <w:szCs w:val="24"/>
        </w:rPr>
        <w:t>Somente usuários autenticados podem acessar os recursos</w:t>
      </w:r>
      <w:r w:rsidRPr="00820FF5">
        <w:rPr>
          <w:rFonts w:cs="Arial"/>
          <w:szCs w:val="24"/>
        </w:rPr>
        <w:t>.</w:t>
      </w:r>
    </w:p>
    <w:p w14:paraId="796BDB96" w14:textId="5E2B7E0B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2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não permite inserir mais de uma conta a pagar com o mesmo modelo, s</w:t>
      </w:r>
      <w:r w:rsidR="003C766C">
        <w:rPr>
          <w:rFonts w:cs="Arial"/>
          <w:szCs w:val="24"/>
        </w:rPr>
        <w:t>é</w:t>
      </w:r>
      <w:r w:rsidRPr="00820FF5">
        <w:rPr>
          <w:rFonts w:cs="Arial"/>
          <w:szCs w:val="24"/>
        </w:rPr>
        <w:t>rie, número da nota, número da parcela e fornecedor.</w:t>
      </w:r>
    </w:p>
    <w:p w14:paraId="39D3F2C4" w14:textId="19ADCC66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3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deve calcular o valor a ser pago na conta pela seguinte equa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ção: valor parcela – desconto + juros + multa.</w:t>
      </w:r>
    </w:p>
    <w:p w14:paraId="13152AFD" w14:textId="442436AB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4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deve permitir desativar apenas contas que forem lançadas avulsas e que ainda não foram efetivadas o pagamento.</w:t>
      </w:r>
    </w:p>
    <w:p w14:paraId="2E1EE0F6" w14:textId="36C9AEE2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5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não deve permitir editar uma conta a pagar que já foi dado baixa</w:t>
      </w:r>
    </w:p>
    <w:p w14:paraId="71A907EB" w14:textId="22DBADFD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6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A data de vencimento deve ser maior ou igual a data de emissão</w:t>
      </w:r>
    </w:p>
    <w:p w14:paraId="7E442136" w14:textId="22116DD8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7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A data de pagamento deve ser maior ou igual a data de emissão</w:t>
      </w:r>
    </w:p>
    <w:p w14:paraId="632884F1" w14:textId="0E29570E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8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deve considerar apenas a multa e os juros se a data do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 for maior que a data de vencimento.</w:t>
      </w:r>
    </w:p>
    <w:p w14:paraId="1597F8BD" w14:textId="2ECD6F0E" w:rsidR="00F167AF" w:rsidRDefault="0071639E" w:rsidP="00820FF5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RN0</w:t>
      </w:r>
      <w:r w:rsidR="000F1EBE" w:rsidRPr="00820FF5">
        <w:rPr>
          <w:rFonts w:cs="Arial"/>
          <w:b/>
          <w:bCs/>
          <w:szCs w:val="24"/>
        </w:rPr>
        <w:t>09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deve considerar apenas o desconto se a data do pagamento for menor que a data de vencimento.</w:t>
      </w:r>
    </w:p>
    <w:p w14:paraId="1A2A40E8" w14:textId="77777777" w:rsidR="003C766C" w:rsidRPr="00820FF5" w:rsidRDefault="003C766C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1B1ADBEC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073A620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contas a pagar</w:t>
      </w:r>
    </w:p>
    <w:p w14:paraId="1FB91F13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1BE9E2B6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Atores</w:t>
      </w:r>
    </w:p>
    <w:p w14:paraId="76AB2C8B" w14:textId="2CCD26B3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</w:t>
      </w:r>
    </w:p>
    <w:p w14:paraId="1FD8B4D4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510251A7" w14:textId="77777777" w:rsidR="00BE6EAE" w:rsidRPr="00820FF5" w:rsidRDefault="00BE6EA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61034809" w14:textId="7DDD0D0E" w:rsidR="00BE6EAE" w:rsidRPr="00820FF5" w:rsidRDefault="00BE6EA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244AC70D" w14:textId="77777777" w:rsidR="006A2E25" w:rsidRPr="00820FF5" w:rsidRDefault="006A2E25" w:rsidP="008256BD">
      <w:pPr>
        <w:spacing w:after="0" w:line="360" w:lineRule="auto"/>
        <w:contextualSpacing/>
        <w:rPr>
          <w:rFonts w:cs="Arial"/>
          <w:szCs w:val="24"/>
        </w:rPr>
      </w:pPr>
    </w:p>
    <w:p w14:paraId="55EF6F57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3EC290D3" w14:textId="3A1BA3FD" w:rsidR="00F167AF" w:rsidRPr="00820FF5" w:rsidRDefault="00BE6EA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controlar as Contas a Pagar.</w:t>
      </w:r>
    </w:p>
    <w:p w14:paraId="516F0610" w14:textId="7C4E7E5F" w:rsidR="00BE6EAE" w:rsidRPr="00820FF5" w:rsidRDefault="00BE6EA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AA75CB7" w14:textId="77777777" w:rsidR="0054370B" w:rsidRPr="00820FF5" w:rsidRDefault="0054370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719CB397" w14:textId="273622D2" w:rsidR="0054370B" w:rsidRPr="00820FF5" w:rsidRDefault="0054370B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3A2A344" w14:textId="77777777" w:rsidR="0054370B" w:rsidRPr="00820FF5" w:rsidRDefault="0054370B" w:rsidP="008256BD">
      <w:pPr>
        <w:spacing w:after="0" w:line="360" w:lineRule="auto"/>
        <w:contextualSpacing/>
        <w:rPr>
          <w:rFonts w:cs="Arial"/>
          <w:szCs w:val="24"/>
        </w:rPr>
      </w:pPr>
    </w:p>
    <w:p w14:paraId="315E2179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0336FA86" w14:textId="63F55AA3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contas a pagar</w:t>
      </w:r>
    </w:p>
    <w:p w14:paraId="6F3598CE" w14:textId="458F4802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6340488" w14:textId="5918A288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49EC353" w14:textId="24CA50AA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3310E3" w:rsidRPr="00820FF5">
        <w:rPr>
          <w:rFonts w:cs="Arial"/>
          <w:szCs w:val="24"/>
        </w:rPr>
        <w:t>contas a receber</w:t>
      </w:r>
      <w:r w:rsidRPr="00820FF5">
        <w:rPr>
          <w:rFonts w:cs="Arial"/>
          <w:szCs w:val="24"/>
        </w:rPr>
        <w:t xml:space="preserve"> com os campos: Modelo, Série, Número, Parcela, Fornecedor, Forma de Pagamento, Emissão, Venci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mento, Data de Pagamento, Valor, Situação e Ações.</w:t>
      </w:r>
    </w:p>
    <w:p w14:paraId="19B832FA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6A52FD2B" w14:textId="497EA097" w:rsidR="0054370B" w:rsidRPr="00820FF5" w:rsidRDefault="0054370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D02C134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7DBAD1D6" w14:textId="0062FEF2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contas a pagar</w:t>
      </w:r>
    </w:p>
    <w:p w14:paraId="0310F8CE" w14:textId="52F061F1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UC027- Consultar Contas a Pagar</w:t>
      </w:r>
    </w:p>
    <w:p w14:paraId="3D25A644" w14:textId="00855EBB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686857B8" w14:textId="401AEA6C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conta a pagar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5FA1699" w14:textId="152F0459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lastRenderedPageBreak/>
        <w:t>4. O usuário altera os seguintes campos: Modelo*, Série*, Número*, Parcela*, Fornecedor*, Valor*, Desconto, Multa, Juros, Forma de Pagamento*, Data Emis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são*, Data Vencimento*, Descrição</w:t>
      </w:r>
    </w:p>
    <w:p w14:paraId="66419C82" w14:textId="33B214C4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  <w:r w:rsidR="00410569" w:rsidRPr="00820FF5">
        <w:rPr>
          <w:rFonts w:cs="Arial"/>
          <w:szCs w:val="24"/>
        </w:rPr>
        <w:t>, E3</w:t>
      </w:r>
      <w:r w:rsidR="00546518" w:rsidRPr="00820FF5">
        <w:rPr>
          <w:rFonts w:cs="Arial"/>
          <w:szCs w:val="24"/>
        </w:rPr>
        <w:t>, E4</w:t>
      </w:r>
    </w:p>
    <w:p w14:paraId="7E1E1884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39F725E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9E3A377" w14:textId="77777777" w:rsidR="0054370B" w:rsidRPr="00820FF5" w:rsidRDefault="0054370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62E8A1E" w14:textId="3F08EB43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contas a pagar</w:t>
      </w:r>
    </w:p>
    <w:p w14:paraId="12755593" w14:textId="05E4500F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UC027- Consultar Con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tas a Pagar</w:t>
      </w:r>
    </w:p>
    <w:p w14:paraId="3A60B67A" w14:textId="178FDEAA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2B454A80" w14:textId="055DD21D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BD0793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C47E4B9" w14:textId="680A281B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Desconto, Multa, Juros, Forma de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gamento*, Data Vencimento*, Descrição</w:t>
      </w:r>
    </w:p>
    <w:p w14:paraId="0D1E46FB" w14:textId="385A18B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  <w:r w:rsidR="00410569" w:rsidRPr="00820FF5">
        <w:rPr>
          <w:rFonts w:cs="Arial"/>
          <w:szCs w:val="24"/>
        </w:rPr>
        <w:t>, E3</w:t>
      </w:r>
    </w:p>
    <w:p w14:paraId="5D95C062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5024817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3340D85" w14:textId="0EF77C10" w:rsidR="0054370B" w:rsidRPr="00820FF5" w:rsidRDefault="0054370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DD136B7" w14:textId="794D5700" w:rsidR="0053702C" w:rsidRPr="00820FF5" w:rsidRDefault="0053702C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Cancelar contas a pagar</w:t>
      </w:r>
    </w:p>
    <w:p w14:paraId="5E2D1924" w14:textId="6FB3360D" w:rsidR="0053702C" w:rsidRPr="00820FF5" w:rsidRDefault="0053702C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Cancelar</w:t>
      </w:r>
      <w:r w:rsidRPr="00820FF5">
        <w:rPr>
          <w:rFonts w:cs="Arial"/>
          <w:szCs w:val="24"/>
        </w:rPr>
        <w:t xml:space="preserve">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UC027- Consultar Contas a Pagar</w:t>
      </w:r>
    </w:p>
    <w:p w14:paraId="032A744A" w14:textId="261E344F" w:rsidR="0053702C" w:rsidRPr="00820FF5" w:rsidRDefault="0053702C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Cancelar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097AEBDF" w14:textId="7B5263E8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3C766C">
        <w:rPr>
          <w:rFonts w:cs="Arial"/>
          <w:szCs w:val="24"/>
        </w:rPr>
        <w:t>c</w:t>
      </w:r>
      <w:r w:rsidR="003C766C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Cancelar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693382A" w14:textId="1A09E2D0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o botão </w:t>
      </w:r>
      <w:r w:rsidR="00864823" w:rsidRPr="00820FF5">
        <w:rPr>
          <w:rFonts w:cs="Arial"/>
          <w:szCs w:val="24"/>
        </w:rPr>
        <w:t>“Cancelar”</w:t>
      </w:r>
      <w:r w:rsidRPr="00820FF5">
        <w:rPr>
          <w:rFonts w:cs="Arial"/>
          <w:szCs w:val="24"/>
        </w:rPr>
        <w:t>.</w:t>
      </w:r>
    </w:p>
    <w:p w14:paraId="0203CFAC" w14:textId="22CFBAC6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sistema exibe ao usuário para o formulário de </w:t>
      </w:r>
      <w:r w:rsidR="003C766C">
        <w:rPr>
          <w:rFonts w:cs="Arial"/>
          <w:szCs w:val="24"/>
        </w:rPr>
        <w:t>c</w:t>
      </w:r>
      <w:r w:rsidR="003C766C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Cancelar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Cancelar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823E4A2" w14:textId="7F591F69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6. O usuário informa os seguintes campos: Justificativa*, Senha*</w:t>
      </w:r>
    </w:p>
    <w:p w14:paraId="69A8E2D4" w14:textId="3078CF31" w:rsidR="00410569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7. O usuário seleciona o botão </w:t>
      </w:r>
      <w:r w:rsidR="00864823" w:rsidRPr="00820FF5">
        <w:rPr>
          <w:rFonts w:cs="Arial"/>
          <w:szCs w:val="24"/>
        </w:rPr>
        <w:t>“Cancelar Compra”</w:t>
      </w:r>
      <w:r w:rsidRPr="00820FF5">
        <w:rPr>
          <w:rFonts w:cs="Arial"/>
          <w:szCs w:val="24"/>
        </w:rPr>
        <w:t>. E1,</w:t>
      </w:r>
      <w:r w:rsidR="00410569" w:rsidRPr="00820FF5">
        <w:rPr>
          <w:rFonts w:cs="Arial"/>
          <w:szCs w:val="24"/>
        </w:rPr>
        <w:t xml:space="preserve"> E</w:t>
      </w:r>
      <w:r w:rsidR="00E344BE" w:rsidRPr="00820FF5">
        <w:rPr>
          <w:rFonts w:cs="Arial"/>
          <w:szCs w:val="24"/>
        </w:rPr>
        <w:t>5</w:t>
      </w:r>
    </w:p>
    <w:p w14:paraId="6C49D0DA" w14:textId="1861593B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66DE20DF" w14:textId="6671E3D1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475F35FF" w14:textId="4741AD19" w:rsidR="0054370B" w:rsidRPr="00820FF5" w:rsidRDefault="0054370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FB38502" w14:textId="77777777" w:rsidR="003C766C" w:rsidRDefault="003C766C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6836C63C" w14:textId="2F8E432B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Visualizar co</w:t>
      </w:r>
      <w:r w:rsidR="00DB5CE2" w:rsidRPr="00820FF5">
        <w:rPr>
          <w:rFonts w:cs="Arial"/>
          <w:b/>
          <w:bCs/>
          <w:szCs w:val="24"/>
        </w:rPr>
        <w:t>nta</w:t>
      </w:r>
      <w:r w:rsidRPr="00820FF5">
        <w:rPr>
          <w:rFonts w:cs="Arial"/>
          <w:b/>
          <w:bCs/>
          <w:szCs w:val="24"/>
        </w:rPr>
        <w:t xml:space="preserve"> a pagar</w:t>
      </w:r>
    </w:p>
    <w:p w14:paraId="185FCB7C" w14:textId="2BF55D54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Visualizar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UC027- Consultar Contas a Pagar</w:t>
      </w:r>
    </w:p>
    <w:p w14:paraId="2E0E05CD" w14:textId="7E9F0D3C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9D0032" w:rsidRPr="00820FF5">
        <w:rPr>
          <w:rFonts w:cs="Arial"/>
          <w:szCs w:val="24"/>
        </w:rPr>
        <w:t>“Ver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6B015453" w14:textId="4A8C9109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3. O sistema apresenta os seguintes campos: Modelo*, Série*, Número*, Par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cela*, Fornecedor*, Valor*, Desconto, Multa, Juros, Forma de Pagamento*, Data Emissão*, Data Vencimento*, Data Pagamento, Data Baixa, Valor Baixa e Des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crição </w:t>
      </w:r>
    </w:p>
    <w:p w14:paraId="2D0CDF9A" w14:textId="07AFA0D9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A430A1" w:rsidRPr="00820FF5">
        <w:rPr>
          <w:rFonts w:cs="Arial"/>
          <w:szCs w:val="24"/>
        </w:rPr>
        <w:t>“Voltar”</w:t>
      </w:r>
      <w:r w:rsidRPr="00820FF5">
        <w:rPr>
          <w:rFonts w:cs="Arial"/>
          <w:szCs w:val="24"/>
        </w:rPr>
        <w:t xml:space="preserve"> </w:t>
      </w:r>
    </w:p>
    <w:p w14:paraId="61EADCB4" w14:textId="77777777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caso de uso é encerrado.</w:t>
      </w:r>
    </w:p>
    <w:p w14:paraId="3D9A6C3A" w14:textId="168D8F6E" w:rsidR="00DB0FD4" w:rsidRPr="00820FF5" w:rsidRDefault="00DB0FD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295126C" w14:textId="77777777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Realizar pagamento</w:t>
      </w:r>
    </w:p>
    <w:p w14:paraId="1BF07B2C" w14:textId="31FDBFCB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Realizar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UC027- Consultar Contas a Pagar</w:t>
      </w:r>
    </w:p>
    <w:p w14:paraId="2C62673E" w14:textId="78B98B1B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9D0032" w:rsidRPr="00820FF5">
        <w:rPr>
          <w:rFonts w:cs="Arial"/>
          <w:szCs w:val="24"/>
        </w:rPr>
        <w:t>“Pagar</w:t>
      </w:r>
      <w:r w:rsidR="008969E0" w:rsidRPr="00820FF5">
        <w:rPr>
          <w:rFonts w:cs="Arial"/>
          <w:szCs w:val="24"/>
        </w:rPr>
        <w:t>”</w:t>
      </w:r>
      <w:r w:rsidR="005925BF" w:rsidRPr="00820FF5">
        <w:rPr>
          <w:rFonts w:cs="Arial"/>
          <w:szCs w:val="24"/>
        </w:rPr>
        <w:t>.</w:t>
      </w:r>
    </w:p>
    <w:p w14:paraId="02A3F674" w14:textId="6901CBF0" w:rsidR="005925BF" w:rsidRPr="00820FF5" w:rsidRDefault="005925B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3. O sistema redireciona o usuário para o formulário de pagamento com as op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73263F4" w14:textId="3C95C1B8" w:rsidR="005925BF" w:rsidRPr="00820FF5" w:rsidRDefault="005925B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Desconto, Multa, Juros, Forma de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gamento*, Data Vencimento*, Data Pagamento*, Descrição</w:t>
      </w:r>
    </w:p>
    <w:p w14:paraId="1331811B" w14:textId="1C5FCF4D" w:rsidR="005925BF" w:rsidRPr="00820FF5" w:rsidRDefault="005925B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  <w:r w:rsidR="00410569" w:rsidRPr="00820FF5">
        <w:rPr>
          <w:rFonts w:cs="Arial"/>
          <w:szCs w:val="24"/>
        </w:rPr>
        <w:t>, E3</w:t>
      </w:r>
    </w:p>
    <w:p w14:paraId="6D329DC8" w14:textId="77777777" w:rsidR="005925BF" w:rsidRPr="00820FF5" w:rsidRDefault="005925B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140AEFF3" w14:textId="49DBEB9B" w:rsidR="005925BF" w:rsidRPr="00820FF5" w:rsidRDefault="005925B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4FC4238F" w14:textId="0A2A2F5C" w:rsidR="00DB0FD4" w:rsidRPr="00820FF5" w:rsidRDefault="00DB0FD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19863C7" w14:textId="77777777" w:rsidR="00410569" w:rsidRPr="00820FF5" w:rsidRDefault="0041056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1E3880C8" w14:textId="77777777" w:rsidR="00410569" w:rsidRPr="00820FF5" w:rsidRDefault="0041056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78B12C51" w14:textId="77777777" w:rsidR="00410569" w:rsidRPr="00820FF5" w:rsidRDefault="00410569" w:rsidP="008256BD">
      <w:pPr>
        <w:pStyle w:val="SemEspaamento"/>
        <w:numPr>
          <w:ilvl w:val="0"/>
          <w:numId w:val="50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3FFE15B3" w14:textId="77777777" w:rsidR="00410569" w:rsidRPr="00820FF5" w:rsidRDefault="00410569" w:rsidP="008256BD">
      <w:pPr>
        <w:pStyle w:val="SemEspaamento"/>
        <w:numPr>
          <w:ilvl w:val="0"/>
          <w:numId w:val="50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62330BC8" w14:textId="77777777" w:rsidR="00410569" w:rsidRPr="00820FF5" w:rsidRDefault="00410569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</w:t>
      </w:r>
      <w:bookmarkStart w:id="1183" w:name="_Hlk24301278"/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O usuário insere a data de vencimento menor que a data de emissão</w:t>
      </w:r>
      <w:bookmarkEnd w:id="1183"/>
    </w:p>
    <w:p w14:paraId="5B57F0AA" w14:textId="116BBA12" w:rsidR="00410569" w:rsidRPr="00820FF5" w:rsidRDefault="00410569" w:rsidP="008256BD">
      <w:pPr>
        <w:pStyle w:val="PargrafodaLista"/>
        <w:numPr>
          <w:ilvl w:val="0"/>
          <w:numId w:val="49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usuário insere a data de vencimento menor que a data de emissão</w:t>
      </w:r>
    </w:p>
    <w:p w14:paraId="57B89102" w14:textId="7C0F68C3" w:rsidR="00410569" w:rsidRPr="00820FF5" w:rsidRDefault="00410569" w:rsidP="008256BD">
      <w:pPr>
        <w:pStyle w:val="PargrafodaLista"/>
        <w:numPr>
          <w:ilvl w:val="0"/>
          <w:numId w:val="49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 xml:space="preserve">O sistema exibe a seguinte mensagem: </w:t>
      </w:r>
      <w:r w:rsidR="008969E0" w:rsidRPr="00820FF5">
        <w:rPr>
          <w:sz w:val="24"/>
          <w:szCs w:val="24"/>
        </w:rPr>
        <w:t>“</w:t>
      </w:r>
      <w:r w:rsidRPr="00820FF5">
        <w:rPr>
          <w:sz w:val="24"/>
          <w:szCs w:val="24"/>
        </w:rPr>
        <w:t>Data de vencimento inferior da data de Emissão.</w:t>
      </w:r>
      <w:r w:rsidR="008969E0" w:rsidRPr="00820FF5">
        <w:rPr>
          <w:sz w:val="24"/>
          <w:szCs w:val="24"/>
        </w:rPr>
        <w:t>”</w:t>
      </w:r>
    </w:p>
    <w:p w14:paraId="3060EA4B" w14:textId="5F07EA4F" w:rsidR="00410569" w:rsidRPr="00820FF5" w:rsidRDefault="0041056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adiciona mais que 100% de desconto;</w:t>
      </w:r>
    </w:p>
    <w:p w14:paraId="1109017C" w14:textId="7878F8C4" w:rsidR="00410569" w:rsidRPr="00820FF5" w:rsidRDefault="00410569" w:rsidP="008256BD">
      <w:pPr>
        <w:pStyle w:val="PargrafodaLista"/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1.</w:t>
      </w:r>
      <w:ins w:id="1184" w:author="everton schuster" w:date="2020-11-26T19:55:00Z">
        <w:r w:rsidR="006D34E7">
          <w:rPr>
            <w:sz w:val="24"/>
            <w:szCs w:val="24"/>
          </w:rPr>
          <w:t xml:space="preserve"> </w:t>
        </w:r>
      </w:ins>
      <w:r w:rsidRPr="00820FF5">
        <w:rPr>
          <w:sz w:val="24"/>
          <w:szCs w:val="24"/>
        </w:rPr>
        <w:t>O usuário insere o valor dos juros maior que o valor da parcela</w:t>
      </w:r>
      <w:r w:rsidRPr="00820FF5">
        <w:rPr>
          <w:sz w:val="24"/>
          <w:szCs w:val="24"/>
        </w:rPr>
        <w:br/>
        <w:t>2.</w:t>
      </w:r>
      <w:ins w:id="1185" w:author="everton schuster" w:date="2020-11-26T19:55:00Z">
        <w:r w:rsidR="006D34E7">
          <w:rPr>
            <w:sz w:val="24"/>
            <w:szCs w:val="24"/>
          </w:rPr>
          <w:t xml:space="preserve">  </w:t>
        </w:r>
      </w:ins>
      <w:r w:rsidRPr="00820FF5">
        <w:rPr>
          <w:sz w:val="24"/>
          <w:szCs w:val="24"/>
        </w:rPr>
        <w:t xml:space="preserve">O sistema exibe a seguinte mensagem: </w:t>
      </w:r>
      <w:r w:rsidR="008969E0" w:rsidRPr="00820FF5">
        <w:rPr>
          <w:sz w:val="24"/>
          <w:szCs w:val="24"/>
        </w:rPr>
        <w:t>“</w:t>
      </w:r>
      <w:r w:rsidRPr="00820FF5">
        <w:rPr>
          <w:sz w:val="24"/>
          <w:szCs w:val="24"/>
        </w:rPr>
        <w:t xml:space="preserve">Desconto não pode ser maior </w:t>
      </w:r>
      <w:r w:rsidRPr="00820FF5">
        <w:rPr>
          <w:sz w:val="24"/>
          <w:szCs w:val="24"/>
        </w:rPr>
        <w:lastRenderedPageBreak/>
        <w:t>que o valor.</w:t>
      </w:r>
      <w:r w:rsidR="008969E0" w:rsidRPr="00820FF5">
        <w:rPr>
          <w:sz w:val="24"/>
          <w:szCs w:val="24"/>
        </w:rPr>
        <w:t>”</w:t>
      </w:r>
    </w:p>
    <w:p w14:paraId="0DBDB3C9" w14:textId="70A2CDA5" w:rsidR="00B83D8B" w:rsidRPr="00820FF5" w:rsidRDefault="00B83D8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bookmarkStart w:id="1186" w:name="_Hlk56860278"/>
      <w:r w:rsidRPr="00820FF5">
        <w:rPr>
          <w:rFonts w:cs="Arial"/>
          <w:b/>
          <w:bCs/>
          <w:szCs w:val="24"/>
        </w:rPr>
        <w:t>E4</w:t>
      </w:r>
      <w:bookmarkEnd w:id="1186"/>
      <w:r w:rsidRPr="00820FF5">
        <w:rPr>
          <w:rFonts w:cs="Arial"/>
          <w:b/>
          <w:bCs/>
          <w:szCs w:val="24"/>
        </w:rPr>
        <w:t xml:space="preserve"> - O usuário tenta inserir uma conta a pagar já cadastrada;</w:t>
      </w:r>
    </w:p>
    <w:p w14:paraId="5301E16E" w14:textId="4204586F" w:rsidR="003C766C" w:rsidRDefault="00B83D8B" w:rsidP="00820FF5">
      <w:pPr>
        <w:pStyle w:val="PargrafodaLista"/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1.</w:t>
      </w:r>
      <w:ins w:id="1187" w:author="everton schuster" w:date="2020-11-26T19:55:00Z">
        <w:r w:rsidR="006D34E7">
          <w:rPr>
            <w:sz w:val="24"/>
            <w:szCs w:val="24"/>
          </w:rPr>
          <w:t xml:space="preserve">  </w:t>
        </w:r>
      </w:ins>
      <w:r w:rsidRPr="00820FF5">
        <w:rPr>
          <w:sz w:val="24"/>
          <w:szCs w:val="24"/>
        </w:rPr>
        <w:t>O usuário tenta inserir uma conta a pagar já cadastrada</w:t>
      </w:r>
    </w:p>
    <w:p w14:paraId="41DC02B6" w14:textId="7D04F3A7" w:rsidR="00410569" w:rsidRPr="00820FF5" w:rsidRDefault="00B83D8B" w:rsidP="008256BD">
      <w:pPr>
        <w:pStyle w:val="PargrafodaLista"/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2.</w:t>
      </w:r>
      <w:ins w:id="1188" w:author="everton schuster" w:date="2020-11-26T19:55:00Z">
        <w:r w:rsidR="006D34E7">
          <w:rPr>
            <w:sz w:val="24"/>
            <w:szCs w:val="24"/>
          </w:rPr>
          <w:t xml:space="preserve">  </w:t>
        </w:r>
      </w:ins>
      <w:r w:rsidRPr="00820FF5">
        <w:rPr>
          <w:sz w:val="24"/>
          <w:szCs w:val="24"/>
        </w:rPr>
        <w:t xml:space="preserve">O sistema exibe a seguinte mensagem: </w:t>
      </w:r>
      <w:r w:rsidR="008969E0" w:rsidRPr="00820FF5">
        <w:rPr>
          <w:sz w:val="24"/>
          <w:szCs w:val="24"/>
        </w:rPr>
        <w:t>“</w:t>
      </w:r>
      <w:r w:rsidRPr="00820FF5">
        <w:rPr>
          <w:sz w:val="24"/>
          <w:szCs w:val="24"/>
        </w:rPr>
        <w:t>Conta a Pagar já cadastrada.</w:t>
      </w:r>
      <w:r w:rsidR="008969E0" w:rsidRPr="00820FF5">
        <w:rPr>
          <w:sz w:val="24"/>
          <w:szCs w:val="24"/>
        </w:rPr>
        <w:t>”</w:t>
      </w:r>
    </w:p>
    <w:p w14:paraId="581F3C04" w14:textId="242A24D4" w:rsidR="00546518" w:rsidRPr="00820FF5" w:rsidRDefault="00546518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E5 - O usuário tenta cancelar uma conta a pagar lançada a partir do com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pras;</w:t>
      </w:r>
    </w:p>
    <w:p w14:paraId="6E6652A4" w14:textId="47487838" w:rsidR="00410569" w:rsidRPr="00820FF5" w:rsidRDefault="00546518" w:rsidP="008256BD">
      <w:pPr>
        <w:pStyle w:val="PargrafodaLista"/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1.</w:t>
      </w:r>
      <w:ins w:id="1189" w:author="everton schuster" w:date="2020-11-26T19:55:00Z">
        <w:r w:rsidR="006D34E7">
          <w:rPr>
            <w:sz w:val="24"/>
            <w:szCs w:val="24"/>
          </w:rPr>
          <w:t xml:space="preserve">  </w:t>
        </w:r>
      </w:ins>
      <w:r w:rsidRPr="00820FF5">
        <w:rPr>
          <w:sz w:val="24"/>
          <w:szCs w:val="24"/>
        </w:rPr>
        <w:t>O usuário tenta cancelar uma conta a pagar lançada pelo compras</w:t>
      </w:r>
      <w:r w:rsidRPr="00820FF5">
        <w:rPr>
          <w:sz w:val="24"/>
          <w:szCs w:val="24"/>
        </w:rPr>
        <w:br/>
        <w:t>2.</w:t>
      </w:r>
      <w:ins w:id="1190" w:author="everton schuster" w:date="2020-11-26T19:55:00Z">
        <w:r w:rsidR="006D34E7">
          <w:rPr>
            <w:sz w:val="24"/>
            <w:szCs w:val="24"/>
          </w:rPr>
          <w:t xml:space="preserve">  </w:t>
        </w:r>
      </w:ins>
      <w:r w:rsidRPr="00820FF5">
        <w:rPr>
          <w:sz w:val="24"/>
          <w:szCs w:val="24"/>
        </w:rPr>
        <w:t xml:space="preserve">O sistema exibe a seguinte mensagem: </w:t>
      </w:r>
      <w:r w:rsidR="008969E0" w:rsidRPr="00820FF5">
        <w:rPr>
          <w:sz w:val="24"/>
          <w:szCs w:val="24"/>
        </w:rPr>
        <w:t>“</w:t>
      </w:r>
      <w:r w:rsidRPr="00820FF5">
        <w:rPr>
          <w:sz w:val="24"/>
          <w:szCs w:val="24"/>
        </w:rPr>
        <w:t>Não é possível cancelar uma conta a pagar lançada por uma compra.</w:t>
      </w:r>
      <w:r w:rsidR="008969E0" w:rsidRPr="00820FF5">
        <w:rPr>
          <w:sz w:val="24"/>
          <w:szCs w:val="24"/>
        </w:rPr>
        <w:t>”</w:t>
      </w:r>
    </w:p>
    <w:p w14:paraId="6F2B10DE" w14:textId="77777777" w:rsidR="00410569" w:rsidRPr="00820FF5" w:rsidRDefault="00410569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4317DD2" w14:textId="022E215D" w:rsidR="006D36AE" w:rsidRPr="00820FF5" w:rsidRDefault="006D36A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5B9EBDF5" w14:textId="62350800" w:rsidR="006D36AE" w:rsidRPr="00820FF5" w:rsidRDefault="006D36AE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2780D300" w14:textId="52D71C6F" w:rsidR="006D36AE" w:rsidRPr="00820FF5" w:rsidRDefault="006D36AE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16AA458" wp14:editId="0A45972C">
            <wp:extent cx="5400040" cy="30327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04AA" w14:textId="77777777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</w:p>
    <w:p w14:paraId="4B691288" w14:textId="77777777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</w:p>
    <w:p w14:paraId="19F05C5B" w14:textId="77777777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</w:p>
    <w:p w14:paraId="53CA000B" w14:textId="77777777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</w:p>
    <w:p w14:paraId="7FFE8852" w14:textId="77777777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</w:p>
    <w:p w14:paraId="1FEADBBE" w14:textId="77777777" w:rsidR="004269BE" w:rsidRDefault="004269BE" w:rsidP="00820FF5">
      <w:pPr>
        <w:spacing w:after="0" w:line="360" w:lineRule="auto"/>
        <w:contextualSpacing/>
        <w:rPr>
          <w:rFonts w:cs="Arial"/>
          <w:szCs w:val="24"/>
        </w:rPr>
      </w:pPr>
    </w:p>
    <w:p w14:paraId="5CB30779" w14:textId="77777777" w:rsidR="004269BE" w:rsidRDefault="004269BE" w:rsidP="00820FF5">
      <w:pPr>
        <w:spacing w:after="0" w:line="360" w:lineRule="auto"/>
        <w:contextualSpacing/>
        <w:rPr>
          <w:rFonts w:cs="Arial"/>
          <w:szCs w:val="24"/>
        </w:rPr>
      </w:pPr>
    </w:p>
    <w:p w14:paraId="7BDD32B7" w14:textId="77777777" w:rsidR="004269BE" w:rsidRDefault="004269BE" w:rsidP="00820FF5">
      <w:pPr>
        <w:spacing w:after="0" w:line="360" w:lineRule="auto"/>
        <w:contextualSpacing/>
        <w:rPr>
          <w:rFonts w:cs="Arial"/>
          <w:szCs w:val="24"/>
        </w:rPr>
      </w:pPr>
    </w:p>
    <w:p w14:paraId="3999702C" w14:textId="77777777" w:rsidR="004269BE" w:rsidRDefault="004269BE" w:rsidP="00820FF5">
      <w:pPr>
        <w:spacing w:after="0" w:line="360" w:lineRule="auto"/>
        <w:contextualSpacing/>
        <w:rPr>
          <w:rFonts w:cs="Arial"/>
          <w:szCs w:val="24"/>
        </w:rPr>
      </w:pPr>
    </w:p>
    <w:p w14:paraId="4CEFF0F3" w14:textId="77777777" w:rsidR="004269BE" w:rsidRDefault="004269BE" w:rsidP="00820FF5">
      <w:pPr>
        <w:spacing w:after="0" w:line="360" w:lineRule="auto"/>
        <w:contextualSpacing/>
        <w:rPr>
          <w:rFonts w:cs="Arial"/>
          <w:szCs w:val="24"/>
        </w:rPr>
      </w:pPr>
    </w:p>
    <w:p w14:paraId="5C757BC5" w14:textId="053492CA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347A1BA7" w14:textId="0860720E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7044B64" wp14:editId="49658AB6">
            <wp:extent cx="5400040" cy="22180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A764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6835663F" w14:textId="35F582E0" w:rsidR="006D36AE" w:rsidRPr="00820FF5" w:rsidRDefault="006D36AE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ayout w:type="fixed"/>
        <w:tblLook w:val="04A0" w:firstRow="1" w:lastRow="0" w:firstColumn="1" w:lastColumn="0" w:noHBand="0" w:noVBand="1"/>
      </w:tblPr>
      <w:tblGrid>
        <w:gridCol w:w="1836"/>
        <w:gridCol w:w="1444"/>
        <w:gridCol w:w="5504"/>
      </w:tblGrid>
      <w:tr w:rsidR="006D36AE" w:rsidRPr="00820FF5" w14:paraId="6B7B0740" w14:textId="77777777" w:rsidTr="00D30F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3A05EA5" w14:textId="77777777" w:rsidR="006D36AE" w:rsidRPr="00820FF5" w:rsidRDefault="006D36AE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444" w:type="dxa"/>
          </w:tcPr>
          <w:p w14:paraId="1A5BBF07" w14:textId="77777777" w:rsidR="006D36AE" w:rsidRPr="00820FF5" w:rsidRDefault="006D36AE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504" w:type="dxa"/>
          </w:tcPr>
          <w:p w14:paraId="4CBC3646" w14:textId="77777777" w:rsidR="006D36AE" w:rsidRPr="00820FF5" w:rsidRDefault="006D36AE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6D36AE" w:rsidRPr="00820FF5" w14:paraId="2EDC0B5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9D20AB3" w14:textId="77777777" w:rsidR="006D36AE" w:rsidRPr="00820FF5" w:rsidRDefault="006D36AE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Modelo</w:t>
            </w:r>
          </w:p>
        </w:tc>
        <w:tc>
          <w:tcPr>
            <w:tcW w:w="1444" w:type="dxa"/>
          </w:tcPr>
          <w:p w14:paraId="39F156F6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7AA1DE5A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6D36AE" w:rsidRPr="00820FF5" w14:paraId="35DB7CE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AAD0BE9" w14:textId="3E41CF35" w:rsidR="006D36AE" w:rsidRPr="00820FF5" w:rsidRDefault="006D36AE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</w:t>
            </w:r>
            <w:r w:rsidR="004269BE">
              <w:rPr>
                <w:rFonts w:cs="Arial"/>
                <w:b w:val="0"/>
                <w:bCs w:val="0"/>
                <w:szCs w:val="24"/>
              </w:rPr>
              <w:t>é</w:t>
            </w:r>
            <w:r w:rsidRPr="00820FF5">
              <w:rPr>
                <w:rFonts w:cs="Arial"/>
                <w:b w:val="0"/>
                <w:bCs w:val="0"/>
                <w:szCs w:val="24"/>
              </w:rPr>
              <w:t>rie</w:t>
            </w:r>
          </w:p>
        </w:tc>
        <w:tc>
          <w:tcPr>
            <w:tcW w:w="1444" w:type="dxa"/>
          </w:tcPr>
          <w:p w14:paraId="6BAEBFA9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29FBA451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6D36AE" w:rsidRPr="00820FF5" w14:paraId="0FA36EDA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052D28D" w14:textId="77777777" w:rsidR="006D36AE" w:rsidRPr="00820FF5" w:rsidRDefault="006D36AE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</w:t>
            </w:r>
          </w:p>
        </w:tc>
        <w:tc>
          <w:tcPr>
            <w:tcW w:w="1444" w:type="dxa"/>
          </w:tcPr>
          <w:p w14:paraId="44644D01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56EAFAC6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20.</w:t>
            </w:r>
          </w:p>
        </w:tc>
      </w:tr>
      <w:tr w:rsidR="006D36AE" w:rsidRPr="00820FF5" w14:paraId="69A2572E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BE04A69" w14:textId="77777777" w:rsidR="006D36AE" w:rsidRPr="00820FF5" w:rsidRDefault="006D36AE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Fornecedor</w:t>
            </w:r>
          </w:p>
        </w:tc>
        <w:tc>
          <w:tcPr>
            <w:tcW w:w="1444" w:type="dxa"/>
          </w:tcPr>
          <w:p w14:paraId="36934DE0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Fornecedor</w:t>
            </w:r>
          </w:p>
        </w:tc>
        <w:tc>
          <w:tcPr>
            <w:tcW w:w="5504" w:type="dxa"/>
          </w:tcPr>
          <w:p w14:paraId="4C1F58E6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6D36AE" w:rsidRPr="00820FF5" w14:paraId="7F40D65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B403FAB" w14:textId="4C6427C2" w:rsidR="006D36AE" w:rsidRPr="00820FF5" w:rsidRDefault="00CB2094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Parcela</w:t>
            </w:r>
          </w:p>
        </w:tc>
        <w:tc>
          <w:tcPr>
            <w:tcW w:w="1444" w:type="dxa"/>
          </w:tcPr>
          <w:p w14:paraId="6AD76D11" w14:textId="283335A6" w:rsidR="006D36AE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65801F62" w14:textId="2D05CE3D" w:rsidR="006D36AE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CB2094" w:rsidRPr="00820FF5" w14:paraId="3C9B6E50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56B4BA6" w14:textId="0BA38A92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Valor</w:t>
            </w:r>
          </w:p>
        </w:tc>
        <w:tc>
          <w:tcPr>
            <w:tcW w:w="1444" w:type="dxa"/>
          </w:tcPr>
          <w:p w14:paraId="30421851" w14:textId="1CCBBC03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72AB9C63" w14:textId="4EF8739D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CB2094" w:rsidRPr="00820FF5" w14:paraId="35FC3D8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CB34819" w14:textId="1ED6BB72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Desconto</w:t>
            </w:r>
          </w:p>
        </w:tc>
        <w:tc>
          <w:tcPr>
            <w:tcW w:w="1444" w:type="dxa"/>
          </w:tcPr>
          <w:p w14:paraId="24E1B921" w14:textId="1D552559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0287FCDC" w14:textId="2A970B20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CB2094" w:rsidRPr="00820FF5" w14:paraId="43A0EFF7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86262CD" w14:textId="01BAFF29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Multa</w:t>
            </w:r>
          </w:p>
        </w:tc>
        <w:tc>
          <w:tcPr>
            <w:tcW w:w="1444" w:type="dxa"/>
          </w:tcPr>
          <w:p w14:paraId="41750460" w14:textId="3EC57C7B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4135AFAA" w14:textId="53A1E563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CB2094" w:rsidRPr="00820FF5" w14:paraId="68F6E0C7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8FC37E1" w14:textId="74C11166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Juros</w:t>
            </w:r>
          </w:p>
        </w:tc>
        <w:tc>
          <w:tcPr>
            <w:tcW w:w="1444" w:type="dxa"/>
          </w:tcPr>
          <w:p w14:paraId="0EF88E27" w14:textId="6C51E853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707238B8" w14:textId="0D042F34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CB2094" w:rsidRPr="00820FF5" w14:paraId="2B25D582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0F8FB7B" w14:textId="743CBE83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Forma de Pagamento</w:t>
            </w:r>
          </w:p>
        </w:tc>
        <w:tc>
          <w:tcPr>
            <w:tcW w:w="1444" w:type="dxa"/>
          </w:tcPr>
          <w:p w14:paraId="5AD45A73" w14:textId="67F035D4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Forma de Pagamento</w:t>
            </w:r>
          </w:p>
        </w:tc>
        <w:tc>
          <w:tcPr>
            <w:tcW w:w="5504" w:type="dxa"/>
          </w:tcPr>
          <w:p w14:paraId="1F9ED388" w14:textId="128C5968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opcional.</w:t>
            </w:r>
          </w:p>
        </w:tc>
      </w:tr>
      <w:tr w:rsidR="00CB2094" w:rsidRPr="00820FF5" w14:paraId="1427F67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67E4B63" w14:textId="3E85C97C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Emissão</w:t>
            </w:r>
          </w:p>
        </w:tc>
        <w:tc>
          <w:tcPr>
            <w:tcW w:w="1444" w:type="dxa"/>
          </w:tcPr>
          <w:p w14:paraId="561EDE78" w14:textId="7E0CC878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794982B3" w14:textId="10617CF4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superior a data atual.</w:t>
            </w:r>
          </w:p>
        </w:tc>
      </w:tr>
      <w:tr w:rsidR="00CB2094" w:rsidRPr="00820FF5" w14:paraId="457B7F4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B3FAA24" w14:textId="27AA191F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Vencimento</w:t>
            </w:r>
          </w:p>
        </w:tc>
        <w:tc>
          <w:tcPr>
            <w:tcW w:w="1444" w:type="dxa"/>
          </w:tcPr>
          <w:p w14:paraId="246EDD5E" w14:textId="6A87614C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4C2F1668" w14:textId="3CF6D24D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igual ou superior a data </w:t>
            </w:r>
            <w:r w:rsidR="00E312F0" w:rsidRPr="00820FF5">
              <w:rPr>
                <w:rFonts w:cs="Arial"/>
                <w:szCs w:val="24"/>
              </w:rPr>
              <w:t>de Emissão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2094" w:rsidRPr="00820FF5" w14:paraId="1EA67546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F71F32A" w14:textId="053AA69C" w:rsidR="00CB2094" w:rsidRPr="00820FF5" w:rsidRDefault="00E312F0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Descrição</w:t>
            </w:r>
          </w:p>
        </w:tc>
        <w:tc>
          <w:tcPr>
            <w:tcW w:w="1444" w:type="dxa"/>
          </w:tcPr>
          <w:p w14:paraId="318A705E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2705A562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inferior a 255 caracteres.</w:t>
            </w:r>
          </w:p>
        </w:tc>
      </w:tr>
      <w:tr w:rsidR="00CB2094" w:rsidRPr="00820FF5" w14:paraId="76C7AF7D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2EDBBA5" w14:textId="66C1B837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444" w:type="dxa"/>
          </w:tcPr>
          <w:p w14:paraId="25449225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52A749D1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B2094" w:rsidRPr="00820FF5" w14:paraId="49929755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5A44312" w14:textId="0F19F27D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444" w:type="dxa"/>
          </w:tcPr>
          <w:p w14:paraId="69AE02B2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53AA5BDA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6960D10D" w14:textId="361664D9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</w:p>
    <w:p w14:paraId="4E401A6C" w14:textId="77777777" w:rsidR="00EA6F5B" w:rsidRPr="00820FF5" w:rsidRDefault="00EA6F5B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142798D3" w14:textId="5EE1D01E" w:rsidR="00E312F0" w:rsidRPr="00820FF5" w:rsidRDefault="00EA6F5B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DB2E9AF" wp14:editId="2742E3B9">
            <wp:extent cx="5400040" cy="384810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1DA5" w14:textId="20760302" w:rsidR="00E312F0" w:rsidRPr="00820FF5" w:rsidRDefault="00E312F0" w:rsidP="008256BD">
      <w:pPr>
        <w:spacing w:after="0" w:line="360" w:lineRule="auto"/>
        <w:contextualSpacing/>
        <w:rPr>
          <w:rFonts w:cs="Arial"/>
          <w:szCs w:val="24"/>
        </w:rPr>
      </w:pPr>
    </w:p>
    <w:p w14:paraId="107DC553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BFDC907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0C30B50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566C352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5FD8FB6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E33F9F4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04342E8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D709296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F79A16E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2514A7F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AA3C041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F6AF48E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796FEBC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E17523D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413D27B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63B7816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0C2DC80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A5E22D0" w14:textId="416DEA50" w:rsidR="00E312F0" w:rsidRPr="00820FF5" w:rsidRDefault="00EA6F5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sequência</w:t>
      </w:r>
    </w:p>
    <w:p w14:paraId="694445C1" w14:textId="349370D0" w:rsidR="00E312F0" w:rsidRPr="00820FF5" w:rsidRDefault="000C720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36CE6F4" wp14:editId="1BC73693">
            <wp:extent cx="4527223" cy="8624570"/>
            <wp:effectExtent l="0" t="0" r="6985" b="508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508" cy="864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E5CC6" w14:textId="2A83741F" w:rsidR="000408C1" w:rsidRPr="00820FF5" w:rsidRDefault="000408C1" w:rsidP="00FB0EBF">
      <w:pPr>
        <w:pStyle w:val="Ttulo2"/>
      </w:pPr>
      <w:bookmarkStart w:id="1191" w:name="_Toc57324036"/>
      <w:r w:rsidRPr="00820FF5">
        <w:lastRenderedPageBreak/>
        <w:t>Conta Receber</w:t>
      </w:r>
      <w:bookmarkEnd w:id="1191"/>
    </w:p>
    <w:p w14:paraId="100A9850" w14:textId="6F1C5B05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14F9DE9" wp14:editId="61EA2863">
            <wp:extent cx="5400040" cy="3559175"/>
            <wp:effectExtent l="0" t="0" r="0" b="317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0D3C" w14:textId="77777777" w:rsidR="004269BE" w:rsidRDefault="004269BE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0D2A219" w14:textId="6EEBC7C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5BA17ADD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5CF34BC5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CAEBC73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RN001: </w:t>
      </w:r>
      <w:r w:rsidRPr="00820FF5">
        <w:rPr>
          <w:rFonts w:cs="Arial"/>
          <w:szCs w:val="24"/>
        </w:rPr>
        <w:t>Somente usuários autenticados podem acessar os recursos.</w:t>
      </w:r>
    </w:p>
    <w:p w14:paraId="56807998" w14:textId="7DB7000A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 xml:space="preserve">O sistema não permite inserir mais de uma conta a </w:t>
      </w:r>
      <w:r w:rsidR="008969E0" w:rsidRPr="00820FF5">
        <w:rPr>
          <w:rFonts w:cs="Arial"/>
          <w:szCs w:val="24"/>
        </w:rPr>
        <w:t>receber</w:t>
      </w:r>
      <w:r w:rsidRPr="00820FF5">
        <w:rPr>
          <w:rFonts w:cs="Arial"/>
          <w:szCs w:val="24"/>
        </w:rPr>
        <w:t xml:space="preserve"> com o mesmo modelo, s</w:t>
      </w:r>
      <w:r w:rsidR="004269BE">
        <w:rPr>
          <w:rFonts w:cs="Arial"/>
          <w:szCs w:val="24"/>
        </w:rPr>
        <w:t>é</w:t>
      </w:r>
      <w:r w:rsidRPr="00820FF5">
        <w:rPr>
          <w:rFonts w:cs="Arial"/>
          <w:szCs w:val="24"/>
        </w:rPr>
        <w:t>rie e número da nota.</w:t>
      </w:r>
    </w:p>
    <w:p w14:paraId="19C592C3" w14:textId="49F1F3A9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RN003: </w:t>
      </w:r>
      <w:r w:rsidRPr="00820FF5">
        <w:rPr>
          <w:rFonts w:cs="Arial"/>
          <w:szCs w:val="24"/>
        </w:rPr>
        <w:t>O sistema deve calcular o valor a ser pago na conta pela seguinte equa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ção: valor parcela – desconto + juros + multa.</w:t>
      </w:r>
    </w:p>
    <w:p w14:paraId="4B9C14D0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RN004: </w:t>
      </w:r>
      <w:r w:rsidRPr="00820FF5">
        <w:rPr>
          <w:rFonts w:cs="Arial"/>
          <w:szCs w:val="24"/>
        </w:rPr>
        <w:t>O sistema deve permitir desativar apenas contas que forem lançadas avulsas e que ainda não foram efetivadas o pagamento.</w:t>
      </w:r>
    </w:p>
    <w:p w14:paraId="3DD73E76" w14:textId="722D7A48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RN005: </w:t>
      </w:r>
      <w:r w:rsidRPr="00820FF5">
        <w:rPr>
          <w:rFonts w:cs="Arial"/>
          <w:szCs w:val="24"/>
        </w:rPr>
        <w:t xml:space="preserve">O sistema não deve permitir editar uma conta a </w:t>
      </w:r>
      <w:r w:rsidR="008969E0" w:rsidRPr="00820FF5">
        <w:rPr>
          <w:rFonts w:cs="Arial"/>
          <w:szCs w:val="24"/>
        </w:rPr>
        <w:t>receber</w:t>
      </w:r>
      <w:r w:rsidRPr="00820FF5">
        <w:rPr>
          <w:rFonts w:cs="Arial"/>
          <w:szCs w:val="24"/>
        </w:rPr>
        <w:t xml:space="preserve"> que já foi dado baixa</w:t>
      </w:r>
    </w:p>
    <w:p w14:paraId="058418FA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RN006: </w:t>
      </w:r>
      <w:r w:rsidRPr="00820FF5">
        <w:rPr>
          <w:rFonts w:cs="Arial"/>
          <w:szCs w:val="24"/>
        </w:rPr>
        <w:t>A data de vencimento deve ser maior ou igual a data de emissão</w:t>
      </w:r>
    </w:p>
    <w:p w14:paraId="37BED5B5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RN007: </w:t>
      </w:r>
      <w:r w:rsidRPr="00820FF5">
        <w:rPr>
          <w:rFonts w:cs="Arial"/>
          <w:szCs w:val="24"/>
        </w:rPr>
        <w:t>A data de pagamento deve ser maior ou igual a data de emissão</w:t>
      </w:r>
    </w:p>
    <w:p w14:paraId="2F196502" w14:textId="6ADC9F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RN008: </w:t>
      </w:r>
      <w:r w:rsidRPr="00820FF5">
        <w:rPr>
          <w:rFonts w:cs="Arial"/>
          <w:szCs w:val="24"/>
        </w:rPr>
        <w:t>O sistema deve considerar apenas a multa e os juros se a data do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 for maior que a data de vencimento.</w:t>
      </w:r>
    </w:p>
    <w:p w14:paraId="7C44D8E9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RN009: </w:t>
      </w:r>
      <w:r w:rsidRPr="00820FF5">
        <w:rPr>
          <w:rFonts w:cs="Arial"/>
          <w:szCs w:val="24"/>
        </w:rPr>
        <w:t>O sistema deve considerar apenas o desconto se a data do pagamento for menor que a data de vencimento.</w:t>
      </w:r>
    </w:p>
    <w:p w14:paraId="08B71E37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NOME DO CASO DE USO</w:t>
      </w:r>
    </w:p>
    <w:p w14:paraId="740EC997" w14:textId="6163333B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contas a receber</w:t>
      </w:r>
    </w:p>
    <w:p w14:paraId="7658AD19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42F5930A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Atores</w:t>
      </w:r>
    </w:p>
    <w:p w14:paraId="6216C351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</w:t>
      </w:r>
    </w:p>
    <w:p w14:paraId="1E4FEEB8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7B85B8B8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540C6DAB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7BD818A7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</w:p>
    <w:p w14:paraId="2C36AF36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48EC7DDD" w14:textId="74ADC212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controlar as Contas a Receber.</w:t>
      </w:r>
    </w:p>
    <w:p w14:paraId="33A5598F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969875B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107AA80C" w14:textId="41BCDF74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Receber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C8D7CBF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</w:p>
    <w:p w14:paraId="6AF7818D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3431FA15" w14:textId="42A318DF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contas a receber</w:t>
      </w:r>
    </w:p>
    <w:p w14:paraId="7C53B4D8" w14:textId="70896D0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Receber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24DABAB" w14:textId="6BD0EB26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Receber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8BF99DB" w14:textId="632886DF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contas a receber com os campos: Modelo, Série, Número, Parcela, Cliente, Forma de Pagamento, Emissão, Vencimento, Data de Pagamento, Valor, Situação e Ações.</w:t>
      </w:r>
    </w:p>
    <w:p w14:paraId="197E657D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21083AB6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3C12AD6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49541F6" w14:textId="2CBCEEE0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contas a </w:t>
      </w:r>
      <w:r w:rsidR="008969E0" w:rsidRPr="00820FF5">
        <w:rPr>
          <w:rFonts w:cs="Arial"/>
          <w:b/>
          <w:bCs/>
          <w:szCs w:val="24"/>
        </w:rPr>
        <w:t>receber</w:t>
      </w:r>
    </w:p>
    <w:p w14:paraId="5D105B9F" w14:textId="6C976403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Adicionar Conta a </w:t>
      </w:r>
      <w:r w:rsidR="008969E0" w:rsidRPr="00820FF5">
        <w:rPr>
          <w:rFonts w:cs="Arial"/>
          <w:szCs w:val="24"/>
        </w:rPr>
        <w:t>Receber”</w:t>
      </w:r>
      <w:r w:rsidRPr="00820FF5">
        <w:rPr>
          <w:rFonts w:cs="Arial"/>
          <w:szCs w:val="24"/>
        </w:rPr>
        <w:t xml:space="preserve"> UC0</w:t>
      </w:r>
      <w:r w:rsidR="008969E0" w:rsidRPr="00820FF5">
        <w:rPr>
          <w:rFonts w:cs="Arial"/>
          <w:szCs w:val="24"/>
        </w:rPr>
        <w:t>33</w:t>
      </w:r>
      <w:r w:rsidRPr="00820FF5">
        <w:rPr>
          <w:rFonts w:cs="Arial"/>
          <w:szCs w:val="24"/>
        </w:rPr>
        <w:t xml:space="preserve">- </w:t>
      </w:r>
      <w:r w:rsidR="008969E0" w:rsidRPr="00820FF5">
        <w:rPr>
          <w:rFonts w:cs="Arial"/>
          <w:szCs w:val="24"/>
        </w:rPr>
        <w:t>Consultar Contas a Receber</w:t>
      </w:r>
    </w:p>
    <w:p w14:paraId="5797DA1F" w14:textId="24CB176B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7797BEA9" w14:textId="3BC1FE6B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conta a </w:t>
      </w:r>
      <w:r w:rsidR="008969E0" w:rsidRPr="00820FF5">
        <w:rPr>
          <w:rFonts w:cs="Arial"/>
          <w:szCs w:val="24"/>
        </w:rPr>
        <w:t>receber</w:t>
      </w:r>
      <w:r w:rsidRPr="00820FF5">
        <w:rPr>
          <w:rFonts w:cs="Arial"/>
          <w:szCs w:val="24"/>
        </w:rPr>
        <w:t xml:space="preserve"> 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37A4CB6" w14:textId="3B28730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Modelo*, Série*, Número*, Parcela*, </w:t>
      </w:r>
      <w:r w:rsidR="008969E0" w:rsidRPr="00820FF5">
        <w:rPr>
          <w:rFonts w:cs="Arial"/>
          <w:szCs w:val="24"/>
        </w:rPr>
        <w:t>Cliente</w:t>
      </w:r>
      <w:r w:rsidRPr="00820FF5">
        <w:rPr>
          <w:rFonts w:cs="Arial"/>
          <w:szCs w:val="24"/>
        </w:rPr>
        <w:t>*, Valor*, Desconto, Multa, Juros, Forma de Pagamento*, Data Emissão*, Data Vencimento*, Descrição</w:t>
      </w:r>
    </w:p>
    <w:p w14:paraId="55DDAA92" w14:textId="02CF9D61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lastRenderedPageBreak/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E4</w:t>
      </w:r>
    </w:p>
    <w:p w14:paraId="33E595AE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09AC0A9B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281FA058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057271C" w14:textId="167FA915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 xml:space="preserve">Alterar contas a </w:t>
      </w:r>
      <w:r w:rsidR="008969E0" w:rsidRPr="00820FF5">
        <w:rPr>
          <w:rFonts w:cs="Arial"/>
          <w:b/>
          <w:bCs/>
          <w:szCs w:val="24"/>
        </w:rPr>
        <w:t>receber</w:t>
      </w:r>
    </w:p>
    <w:p w14:paraId="0A844088" w14:textId="3576A47C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Alterar </w:t>
      </w:r>
      <w:r w:rsidR="008969E0" w:rsidRPr="00820FF5">
        <w:rPr>
          <w:rFonts w:cs="Arial"/>
          <w:szCs w:val="24"/>
        </w:rPr>
        <w:t>Conta a Receber” UC033- Consultar Contas a Receber</w:t>
      </w:r>
    </w:p>
    <w:p w14:paraId="0EAC4F57" w14:textId="1E4E27C2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036C7D59" w14:textId="375806AF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5F60D4">
        <w:rPr>
          <w:rFonts w:cs="Arial"/>
          <w:szCs w:val="24"/>
        </w:rPr>
        <w:t>e</w:t>
      </w:r>
      <w:r w:rsidR="005F60D4" w:rsidRPr="00820FF5">
        <w:rPr>
          <w:rFonts w:cs="Arial"/>
          <w:szCs w:val="24"/>
        </w:rPr>
        <w:t xml:space="preserve">dição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4117068" w14:textId="11F78346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Desconto, Multa, Juros, Forma de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gamento*, Data Vencimento*, Descrição</w:t>
      </w:r>
    </w:p>
    <w:p w14:paraId="5C124502" w14:textId="1FDFF823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</w:t>
      </w:r>
    </w:p>
    <w:p w14:paraId="43EE480D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274EEAE6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9963AAC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355860B" w14:textId="2CD73396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 xml:space="preserve">Cancelar contas a </w:t>
      </w:r>
      <w:r w:rsidR="008969E0" w:rsidRPr="00820FF5">
        <w:rPr>
          <w:rFonts w:cs="Arial"/>
          <w:b/>
          <w:bCs/>
          <w:szCs w:val="24"/>
        </w:rPr>
        <w:t>receber</w:t>
      </w:r>
    </w:p>
    <w:p w14:paraId="73041841" w14:textId="4A4AEADB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Cancelar </w:t>
      </w:r>
      <w:r w:rsidR="008969E0" w:rsidRPr="00820FF5">
        <w:rPr>
          <w:rFonts w:cs="Arial"/>
          <w:szCs w:val="24"/>
        </w:rPr>
        <w:t>Conta a Receber” UC033- Consultar Contas a Receber</w:t>
      </w:r>
    </w:p>
    <w:p w14:paraId="7F2361A8" w14:textId="4D59B994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Cancelar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0B66678A" w14:textId="47052CCF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5F60D4">
        <w:rPr>
          <w:rFonts w:cs="Arial"/>
          <w:szCs w:val="24"/>
        </w:rPr>
        <w:t>c</w:t>
      </w:r>
      <w:r w:rsidR="005F60D4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Cancelar Conta a </w:t>
      </w:r>
      <w:r w:rsidR="008969E0" w:rsidRPr="00820FF5">
        <w:rPr>
          <w:rFonts w:cs="Arial"/>
          <w:szCs w:val="24"/>
        </w:rPr>
        <w:t>Receber”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29ED632" w14:textId="0628AC70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o </w:t>
      </w:r>
      <w:r w:rsidR="007C682F" w:rsidRPr="00820FF5">
        <w:rPr>
          <w:rFonts w:cs="Arial"/>
          <w:szCs w:val="24"/>
        </w:rPr>
        <w:t>botão “Salvar”.</w:t>
      </w:r>
    </w:p>
    <w:p w14:paraId="528C3DCA" w14:textId="2C94D4BF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sistema exibe ao usuário para o formulário de </w:t>
      </w:r>
      <w:r w:rsidR="005F60D4">
        <w:rPr>
          <w:rFonts w:cs="Arial"/>
          <w:szCs w:val="24"/>
        </w:rPr>
        <w:t>c</w:t>
      </w:r>
      <w:r w:rsidR="005F60D4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Cancelar Conta a </w:t>
      </w:r>
      <w:r w:rsidR="008969E0" w:rsidRPr="00820FF5">
        <w:rPr>
          <w:rFonts w:cs="Arial"/>
          <w:szCs w:val="24"/>
        </w:rPr>
        <w:t>Cancelar”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Cancelar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92B5183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6. O usuário informa os seguintes campos: Justificativa*, Senha*</w:t>
      </w:r>
    </w:p>
    <w:p w14:paraId="3DE2F458" w14:textId="5FE6FF91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7. O usuário seleciona o botão </w:t>
      </w:r>
      <w:r w:rsidR="00D523EB" w:rsidRPr="00820FF5">
        <w:rPr>
          <w:rFonts w:cs="Arial"/>
          <w:szCs w:val="24"/>
        </w:rPr>
        <w:t>“Cancelar Compra”</w:t>
      </w:r>
      <w:r w:rsidRPr="00820FF5">
        <w:rPr>
          <w:rFonts w:cs="Arial"/>
          <w:szCs w:val="24"/>
        </w:rPr>
        <w:t>. E1, E5</w:t>
      </w:r>
    </w:p>
    <w:p w14:paraId="46C4A112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006405DC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184185FE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4BE162D" w14:textId="20A9A44E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Visualizar co</w:t>
      </w:r>
      <w:r w:rsidR="009678AE" w:rsidRPr="00820FF5">
        <w:rPr>
          <w:rFonts w:cs="Arial"/>
          <w:b/>
          <w:bCs/>
          <w:szCs w:val="24"/>
        </w:rPr>
        <w:t>nt</w:t>
      </w:r>
      <w:r w:rsidRPr="00820FF5">
        <w:rPr>
          <w:rFonts w:cs="Arial"/>
          <w:b/>
          <w:bCs/>
          <w:szCs w:val="24"/>
        </w:rPr>
        <w:t xml:space="preserve">a a </w:t>
      </w:r>
      <w:r w:rsidR="008969E0" w:rsidRPr="00820FF5">
        <w:rPr>
          <w:rFonts w:cs="Arial"/>
          <w:b/>
          <w:bCs/>
          <w:szCs w:val="24"/>
        </w:rPr>
        <w:t>receber</w:t>
      </w:r>
    </w:p>
    <w:p w14:paraId="2B658755" w14:textId="2DA83A0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Visualizar </w:t>
      </w:r>
      <w:r w:rsidR="008969E0" w:rsidRPr="00820FF5">
        <w:rPr>
          <w:rFonts w:cs="Arial"/>
          <w:szCs w:val="24"/>
        </w:rPr>
        <w:t>Conta a Receber” UC033- Consultar Contas a Receber</w:t>
      </w:r>
    </w:p>
    <w:p w14:paraId="7105A2C4" w14:textId="014F4844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Ver</w:t>
      </w:r>
      <w:r w:rsidR="008969E0" w:rsidRPr="00820FF5">
        <w:rPr>
          <w:rFonts w:cs="Arial"/>
          <w:szCs w:val="24"/>
        </w:rPr>
        <w:t>”</w:t>
      </w:r>
    </w:p>
    <w:p w14:paraId="00421FB6" w14:textId="61DBFEF2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3. O sistema apresenta os seguintes campos: Modelo*, Série*, Número*, Par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cela*, </w:t>
      </w:r>
      <w:r w:rsidR="008969E0" w:rsidRPr="00820FF5">
        <w:rPr>
          <w:rFonts w:cs="Arial"/>
          <w:szCs w:val="24"/>
        </w:rPr>
        <w:t>Cliente</w:t>
      </w:r>
      <w:r w:rsidRPr="00820FF5">
        <w:rPr>
          <w:rFonts w:cs="Arial"/>
          <w:szCs w:val="24"/>
        </w:rPr>
        <w:t>*, Valor*, Desconto, Multa, Juros, Forma de Pagamento*, Data Emissão*, Data Vencimento*, Data Pagamento, Data Baixa, Valor Baixa e Des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crição </w:t>
      </w:r>
    </w:p>
    <w:p w14:paraId="03C728D1" w14:textId="12653F78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A430A1" w:rsidRPr="00820FF5">
        <w:rPr>
          <w:rFonts w:cs="Arial"/>
          <w:szCs w:val="24"/>
        </w:rPr>
        <w:t xml:space="preserve">“Voltar” </w:t>
      </w:r>
    </w:p>
    <w:p w14:paraId="0A75870A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caso de uso é encerrado.</w:t>
      </w:r>
    </w:p>
    <w:p w14:paraId="59CA3374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D24D23A" w14:textId="188E4C0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Realizar </w:t>
      </w:r>
      <w:r w:rsidR="008969E0" w:rsidRPr="00820FF5">
        <w:rPr>
          <w:rFonts w:cs="Arial"/>
          <w:b/>
          <w:bCs/>
          <w:szCs w:val="24"/>
        </w:rPr>
        <w:t>recebimento</w:t>
      </w:r>
    </w:p>
    <w:p w14:paraId="48A1DE93" w14:textId="1D624C62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Realizar </w:t>
      </w:r>
      <w:r w:rsidR="008969E0" w:rsidRPr="00820FF5">
        <w:rPr>
          <w:rFonts w:cs="Arial"/>
          <w:szCs w:val="24"/>
        </w:rPr>
        <w:t>Conta a Receber” UC033- Consultar Contas a Receber</w:t>
      </w:r>
    </w:p>
    <w:p w14:paraId="04E48FA3" w14:textId="228AADB5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“Receber”</w:t>
      </w:r>
      <w:r w:rsidRPr="00820FF5">
        <w:rPr>
          <w:rFonts w:cs="Arial"/>
          <w:szCs w:val="24"/>
        </w:rPr>
        <w:t>.</w:t>
      </w:r>
    </w:p>
    <w:p w14:paraId="4F6718B6" w14:textId="6C52DB35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8969E0" w:rsidRPr="00820FF5">
        <w:rPr>
          <w:rFonts w:cs="Arial"/>
          <w:szCs w:val="24"/>
        </w:rPr>
        <w:t>recebimento</w:t>
      </w:r>
      <w:r w:rsidRPr="00820FF5">
        <w:rPr>
          <w:rFonts w:cs="Arial"/>
          <w:szCs w:val="24"/>
        </w:rPr>
        <w:t xml:space="preserve"> com as op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ções </w:t>
      </w:r>
      <w:r w:rsidR="008969E0" w:rsidRPr="00820FF5">
        <w:rPr>
          <w:rFonts w:cs="Arial"/>
          <w:szCs w:val="24"/>
        </w:rPr>
        <w:t>“Receber”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12BD64F" w14:textId="68413E8B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Desconto, Multa, Juros, Forma de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gamento*, Data Vencimento*, Data Pagamento*, Descrição</w:t>
      </w:r>
    </w:p>
    <w:p w14:paraId="49C96685" w14:textId="0752A6F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</w:t>
      </w:r>
    </w:p>
    <w:p w14:paraId="4E6EE3A4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0F1FF6EE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6504EAF8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</w:p>
    <w:p w14:paraId="436CA11C" w14:textId="77777777" w:rsidR="008969E0" w:rsidRPr="00820FF5" w:rsidRDefault="008969E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396D9812" w14:textId="77777777" w:rsidR="008969E0" w:rsidRPr="00820FF5" w:rsidRDefault="008969E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3C6FCFC5" w14:textId="77777777" w:rsidR="008969E0" w:rsidRPr="00820FF5" w:rsidRDefault="008969E0" w:rsidP="008256BD">
      <w:pPr>
        <w:pStyle w:val="SemEspaamento"/>
        <w:numPr>
          <w:ilvl w:val="0"/>
          <w:numId w:val="5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28827B41" w14:textId="77777777" w:rsidR="008969E0" w:rsidRPr="00820FF5" w:rsidRDefault="008969E0" w:rsidP="008256BD">
      <w:pPr>
        <w:pStyle w:val="SemEspaamento"/>
        <w:numPr>
          <w:ilvl w:val="0"/>
          <w:numId w:val="5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30A7851" w14:textId="77777777" w:rsidR="008969E0" w:rsidRPr="00820FF5" w:rsidRDefault="008969E0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a data de vencimento menor que a data de emissão</w:t>
      </w:r>
    </w:p>
    <w:p w14:paraId="33B688FA" w14:textId="77777777" w:rsidR="008969E0" w:rsidRPr="008256BD" w:rsidRDefault="008969E0" w:rsidP="008256BD">
      <w:pPr>
        <w:pStyle w:val="PargrafodaLista"/>
        <w:numPr>
          <w:ilvl w:val="0"/>
          <w:numId w:val="5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a data de vencimento menor que a data de emissão</w:t>
      </w:r>
    </w:p>
    <w:p w14:paraId="7CB1B895" w14:textId="64B26B2B" w:rsidR="008969E0" w:rsidRPr="008256BD" w:rsidRDefault="008969E0" w:rsidP="008256BD">
      <w:pPr>
        <w:pStyle w:val="PargrafodaLista"/>
        <w:numPr>
          <w:ilvl w:val="0"/>
          <w:numId w:val="5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“Data de vencimento inferior </w:t>
      </w:r>
      <w:r w:rsidR="005F60D4">
        <w:rPr>
          <w:sz w:val="24"/>
          <w:szCs w:val="24"/>
        </w:rPr>
        <w:t>a</w:t>
      </w:r>
      <w:r w:rsidR="005F60D4" w:rsidRPr="008256BD">
        <w:rPr>
          <w:sz w:val="24"/>
          <w:szCs w:val="24"/>
        </w:rPr>
        <w:t xml:space="preserve"> </w:t>
      </w:r>
      <w:r w:rsidRPr="008256BD">
        <w:rPr>
          <w:sz w:val="24"/>
          <w:szCs w:val="24"/>
        </w:rPr>
        <w:t>data de Emissão.”</w:t>
      </w:r>
    </w:p>
    <w:p w14:paraId="49031D32" w14:textId="77777777" w:rsidR="008969E0" w:rsidRPr="00820FF5" w:rsidRDefault="008969E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adiciona mais que 100% de desconto;</w:t>
      </w:r>
    </w:p>
    <w:p w14:paraId="725ADD0C" w14:textId="77777777" w:rsidR="002A2E4E" w:rsidRPr="008256BD" w:rsidRDefault="008969E0" w:rsidP="008256BD">
      <w:pPr>
        <w:pStyle w:val="PargrafodaLista"/>
        <w:numPr>
          <w:ilvl w:val="0"/>
          <w:numId w:val="6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o valor dos juros maior que o valor da parcela</w:t>
      </w:r>
    </w:p>
    <w:p w14:paraId="1783E4C1" w14:textId="2935F3B3" w:rsidR="008969E0" w:rsidRPr="008256BD" w:rsidRDefault="008969E0" w:rsidP="008256BD">
      <w:pPr>
        <w:pStyle w:val="PargrafodaLista"/>
        <w:numPr>
          <w:ilvl w:val="0"/>
          <w:numId w:val="6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“Desconto não pode ser maior que o valor.”</w:t>
      </w:r>
    </w:p>
    <w:p w14:paraId="39EB6E92" w14:textId="1628E70D" w:rsidR="008969E0" w:rsidRPr="00820FF5" w:rsidRDefault="008969E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E4 - O usuário tenta inserir uma conta a receber já cadastrada;</w:t>
      </w:r>
    </w:p>
    <w:p w14:paraId="713CA9A0" w14:textId="77777777" w:rsidR="002A2E4E" w:rsidRPr="00820FF5" w:rsidRDefault="008969E0" w:rsidP="008256BD">
      <w:pPr>
        <w:pStyle w:val="PargrafodaLista"/>
        <w:numPr>
          <w:ilvl w:val="0"/>
          <w:numId w:val="61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usuário tenta inserir uma conta a receber já cadastrada</w:t>
      </w:r>
    </w:p>
    <w:p w14:paraId="17FDA232" w14:textId="426EF612" w:rsidR="008969E0" w:rsidRPr="00820FF5" w:rsidRDefault="008969E0" w:rsidP="008256BD">
      <w:pPr>
        <w:pStyle w:val="PargrafodaLista"/>
        <w:numPr>
          <w:ilvl w:val="0"/>
          <w:numId w:val="61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“Conta a Receber já cadas</w:t>
      </w:r>
      <w:r w:rsidR="00820FF5">
        <w:rPr>
          <w:sz w:val="24"/>
          <w:szCs w:val="24"/>
        </w:rPr>
        <w:softHyphen/>
      </w:r>
      <w:r w:rsidRPr="00820FF5">
        <w:rPr>
          <w:sz w:val="24"/>
          <w:szCs w:val="24"/>
        </w:rPr>
        <w:lastRenderedPageBreak/>
        <w:t>trada.”</w:t>
      </w:r>
    </w:p>
    <w:p w14:paraId="784412C1" w14:textId="73541544" w:rsidR="008969E0" w:rsidRPr="00820FF5" w:rsidRDefault="008969E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E5 - O usuário tenta cancelar uma conta a receber lançada a partir do ven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das;</w:t>
      </w:r>
    </w:p>
    <w:p w14:paraId="5ED9BBEA" w14:textId="77777777" w:rsidR="002A2E4E" w:rsidRPr="00820FF5" w:rsidRDefault="008969E0" w:rsidP="008256BD">
      <w:pPr>
        <w:pStyle w:val="PargrafodaLista"/>
        <w:numPr>
          <w:ilvl w:val="0"/>
          <w:numId w:val="6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usuário tenta cancelar uma conta a receber lançada pelo vendas</w:t>
      </w:r>
    </w:p>
    <w:p w14:paraId="669077F6" w14:textId="4EC10B42" w:rsidR="008969E0" w:rsidRPr="00820FF5" w:rsidRDefault="008969E0" w:rsidP="008256BD">
      <w:pPr>
        <w:pStyle w:val="PargrafodaLista"/>
        <w:numPr>
          <w:ilvl w:val="0"/>
          <w:numId w:val="6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“Não é possível cancelar uma conta a receber lançada por uma venda.”</w:t>
      </w:r>
    </w:p>
    <w:p w14:paraId="1D504994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</w:p>
    <w:p w14:paraId="3061E671" w14:textId="77777777" w:rsidR="000F35EC" w:rsidRPr="00820FF5" w:rsidRDefault="000F35EC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36D25D56" w14:textId="77777777" w:rsidR="000F35EC" w:rsidRPr="00820FF5" w:rsidRDefault="000F35EC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2092876B" w14:textId="6190896B" w:rsidR="000F35EC" w:rsidRPr="00820FF5" w:rsidRDefault="000F35EC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509D3FB" wp14:editId="2F5B6DD0">
            <wp:extent cx="5400040" cy="304482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8DA0" w14:textId="4729972A" w:rsidR="000F35EC" w:rsidRPr="00820FF5" w:rsidRDefault="000F35EC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21990C3D" w14:textId="21D35766" w:rsidR="000F35EC" w:rsidRPr="00820FF5" w:rsidRDefault="000F35EC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3CC9DE6" wp14:editId="73BB3F2A">
            <wp:extent cx="5400040" cy="30384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BD9A" w14:textId="0B83144B" w:rsidR="000F35EC" w:rsidRPr="00820FF5" w:rsidRDefault="000F35EC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ayout w:type="fixed"/>
        <w:tblLook w:val="04A0" w:firstRow="1" w:lastRow="0" w:firstColumn="1" w:lastColumn="0" w:noHBand="0" w:noVBand="1"/>
      </w:tblPr>
      <w:tblGrid>
        <w:gridCol w:w="1836"/>
        <w:gridCol w:w="1444"/>
        <w:gridCol w:w="5504"/>
      </w:tblGrid>
      <w:tr w:rsidR="000F35EC" w:rsidRPr="00820FF5" w14:paraId="00946AF3" w14:textId="77777777" w:rsidTr="00D30F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44E870C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444" w:type="dxa"/>
          </w:tcPr>
          <w:p w14:paraId="039FC9DB" w14:textId="77777777" w:rsidR="000F35EC" w:rsidRPr="00820FF5" w:rsidRDefault="000F35EC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504" w:type="dxa"/>
          </w:tcPr>
          <w:p w14:paraId="240F78A7" w14:textId="77777777" w:rsidR="000F35EC" w:rsidRPr="00820FF5" w:rsidRDefault="000F35EC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0F35EC" w:rsidRPr="00820FF5" w14:paraId="29468542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8D79C4E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Modelo</w:t>
            </w:r>
          </w:p>
        </w:tc>
        <w:tc>
          <w:tcPr>
            <w:tcW w:w="1444" w:type="dxa"/>
          </w:tcPr>
          <w:p w14:paraId="629446BC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6D6A7CE6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0F35EC" w:rsidRPr="00820FF5" w14:paraId="430611AA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172F8A4" w14:textId="2BC62AE9" w:rsidR="000F35EC" w:rsidRPr="00820FF5" w:rsidRDefault="005F60D4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</w:t>
            </w:r>
            <w:r>
              <w:rPr>
                <w:rFonts w:cs="Arial"/>
                <w:b w:val="0"/>
                <w:bCs w:val="0"/>
                <w:szCs w:val="24"/>
              </w:rPr>
              <w:t>é</w:t>
            </w:r>
            <w:r w:rsidRPr="00820FF5">
              <w:rPr>
                <w:rFonts w:cs="Arial"/>
                <w:b w:val="0"/>
                <w:bCs w:val="0"/>
                <w:szCs w:val="24"/>
              </w:rPr>
              <w:t>rie</w:t>
            </w:r>
          </w:p>
        </w:tc>
        <w:tc>
          <w:tcPr>
            <w:tcW w:w="1444" w:type="dxa"/>
          </w:tcPr>
          <w:p w14:paraId="02B95FE2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1CA00C56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0F35EC" w:rsidRPr="00820FF5" w14:paraId="55D7208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AE0901B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</w:t>
            </w:r>
          </w:p>
        </w:tc>
        <w:tc>
          <w:tcPr>
            <w:tcW w:w="1444" w:type="dxa"/>
          </w:tcPr>
          <w:p w14:paraId="7405447B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09211960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20.</w:t>
            </w:r>
          </w:p>
        </w:tc>
      </w:tr>
      <w:tr w:rsidR="000F35EC" w:rsidRPr="00820FF5" w14:paraId="1536C40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908FFFE" w14:textId="410CAA0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Cliente</w:t>
            </w:r>
          </w:p>
        </w:tc>
        <w:tc>
          <w:tcPr>
            <w:tcW w:w="1444" w:type="dxa"/>
          </w:tcPr>
          <w:p w14:paraId="29517849" w14:textId="1BB86C2C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Cliente</w:t>
            </w:r>
          </w:p>
        </w:tc>
        <w:tc>
          <w:tcPr>
            <w:tcW w:w="5504" w:type="dxa"/>
          </w:tcPr>
          <w:p w14:paraId="35804729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0F35EC" w:rsidRPr="00820FF5" w14:paraId="3AFC950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10B8CCB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Parcela</w:t>
            </w:r>
          </w:p>
        </w:tc>
        <w:tc>
          <w:tcPr>
            <w:tcW w:w="1444" w:type="dxa"/>
          </w:tcPr>
          <w:p w14:paraId="63254DCA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29263CF0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0F35EC" w:rsidRPr="00820FF5" w14:paraId="72E44DED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6ED550E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Valor</w:t>
            </w:r>
          </w:p>
        </w:tc>
        <w:tc>
          <w:tcPr>
            <w:tcW w:w="1444" w:type="dxa"/>
          </w:tcPr>
          <w:p w14:paraId="59E4C011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37A93F0B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0F35EC" w:rsidRPr="00820FF5" w14:paraId="5B48CB59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B8E817F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Desconto</w:t>
            </w:r>
          </w:p>
        </w:tc>
        <w:tc>
          <w:tcPr>
            <w:tcW w:w="1444" w:type="dxa"/>
          </w:tcPr>
          <w:p w14:paraId="650ABD7A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6813D114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0F35EC" w:rsidRPr="00820FF5" w14:paraId="174DCB9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2AE026E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Multa</w:t>
            </w:r>
          </w:p>
        </w:tc>
        <w:tc>
          <w:tcPr>
            <w:tcW w:w="1444" w:type="dxa"/>
          </w:tcPr>
          <w:p w14:paraId="389FFB6C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6C7D2052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0F35EC" w:rsidRPr="00820FF5" w14:paraId="0F0C4975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E877B87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Juros</w:t>
            </w:r>
          </w:p>
        </w:tc>
        <w:tc>
          <w:tcPr>
            <w:tcW w:w="1444" w:type="dxa"/>
          </w:tcPr>
          <w:p w14:paraId="4E9ABB90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211A7521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0F35EC" w:rsidRPr="00820FF5" w14:paraId="1682782D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56AD881" w14:textId="329D5B20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Forma de Pagamento</w:t>
            </w:r>
          </w:p>
        </w:tc>
        <w:tc>
          <w:tcPr>
            <w:tcW w:w="1444" w:type="dxa"/>
          </w:tcPr>
          <w:p w14:paraId="4F00C63F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Forma de Pagamento</w:t>
            </w:r>
          </w:p>
        </w:tc>
        <w:tc>
          <w:tcPr>
            <w:tcW w:w="5504" w:type="dxa"/>
          </w:tcPr>
          <w:p w14:paraId="6BC2429D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opcional.</w:t>
            </w:r>
          </w:p>
        </w:tc>
      </w:tr>
      <w:tr w:rsidR="000F35EC" w:rsidRPr="00820FF5" w14:paraId="65923141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64902A2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Emissão</w:t>
            </w:r>
          </w:p>
        </w:tc>
        <w:tc>
          <w:tcPr>
            <w:tcW w:w="1444" w:type="dxa"/>
          </w:tcPr>
          <w:p w14:paraId="59F6C1BD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6A735509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superior a data atual.</w:t>
            </w:r>
          </w:p>
        </w:tc>
      </w:tr>
      <w:tr w:rsidR="000F35EC" w:rsidRPr="00820FF5" w14:paraId="16954019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4787589" w14:textId="5EE63DB6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Vencimento</w:t>
            </w:r>
          </w:p>
        </w:tc>
        <w:tc>
          <w:tcPr>
            <w:tcW w:w="1444" w:type="dxa"/>
          </w:tcPr>
          <w:p w14:paraId="0C41EA54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57C75F06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superior a data de Emissão.</w:t>
            </w:r>
          </w:p>
        </w:tc>
      </w:tr>
      <w:tr w:rsidR="000F35EC" w:rsidRPr="00820FF5" w14:paraId="76CBF921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6C8CD87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Descrição</w:t>
            </w:r>
          </w:p>
        </w:tc>
        <w:tc>
          <w:tcPr>
            <w:tcW w:w="1444" w:type="dxa"/>
          </w:tcPr>
          <w:p w14:paraId="1081BB11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5BF23AF0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inferior a 255 caracteres.</w:t>
            </w:r>
          </w:p>
        </w:tc>
      </w:tr>
      <w:tr w:rsidR="000F35EC" w:rsidRPr="00820FF5" w14:paraId="431F1028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A214F11" w14:textId="6E5BAE9B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444" w:type="dxa"/>
          </w:tcPr>
          <w:p w14:paraId="3AE2FE31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313E6E6D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0F35EC" w:rsidRPr="00820FF5" w14:paraId="00630258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9BBB017" w14:textId="7B2413B4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444" w:type="dxa"/>
          </w:tcPr>
          <w:p w14:paraId="505F28DD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6DAF7D33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00F4CB4E" w14:textId="7FEAC1FD" w:rsidR="000F35EC" w:rsidRPr="00820FF5" w:rsidRDefault="000F35EC" w:rsidP="008256BD">
      <w:pPr>
        <w:spacing w:after="0" w:line="360" w:lineRule="auto"/>
        <w:contextualSpacing/>
        <w:rPr>
          <w:rFonts w:cs="Arial"/>
          <w:szCs w:val="24"/>
        </w:rPr>
      </w:pPr>
    </w:p>
    <w:p w14:paraId="082A3A1C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BF7B75E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A1CDD5E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8EF759D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66B6343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1E7C37A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DA01D8A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BAC5B11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C428A71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68C019B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F516D30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3113CF4" w14:textId="79EADC70" w:rsidR="008969E0" w:rsidRPr="00820FF5" w:rsidRDefault="008969E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6C20F37B" w14:textId="1822D6EC" w:rsidR="000F35EC" w:rsidRPr="00820FF5" w:rsidRDefault="008969E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77D0573" wp14:editId="74E2BF8B">
            <wp:extent cx="5098617" cy="3544570"/>
            <wp:effectExtent l="0" t="0" r="698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17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7B44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E323E7E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5C6F99E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76ED443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CE1BD16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7B32AAA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46E0C4F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C355C83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4093AA6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E154B6C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458206F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AC20A53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834968B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FEA10A3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9BEAA92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7716A11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30596CF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8ACA6BA" w14:textId="4A3BBCC4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0C57980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B9BD967" w14:textId="7755FBE0" w:rsidR="008969E0" w:rsidRPr="00820FF5" w:rsidRDefault="008969E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sequência</w:t>
      </w:r>
    </w:p>
    <w:p w14:paraId="1A8BFB3E" w14:textId="7071253F" w:rsidR="008969E0" w:rsidRPr="00820FF5" w:rsidRDefault="000C720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3937F59" wp14:editId="10BCC8DA">
            <wp:extent cx="4485982" cy="8520507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526" cy="852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ED2E" w14:textId="6B045438" w:rsidR="00C67693" w:rsidRPr="00820FF5" w:rsidRDefault="002658DD" w:rsidP="00FB0EBF">
      <w:pPr>
        <w:pStyle w:val="Ttulo2"/>
      </w:pPr>
      <w:bookmarkStart w:id="1192" w:name="_Toc57324037"/>
      <w:r w:rsidRPr="00820FF5">
        <w:lastRenderedPageBreak/>
        <w:t>Equipamento</w:t>
      </w:r>
      <w:bookmarkEnd w:id="1192"/>
    </w:p>
    <w:p w14:paraId="201FDBF6" w14:textId="052F3E3A" w:rsidR="002658DD" w:rsidRPr="00820FF5" w:rsidRDefault="000F522F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F514964" wp14:editId="10FE41CE">
            <wp:extent cx="5400040" cy="242125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E801" w14:textId="34C2CAC2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226EA21F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094E36F0" w14:textId="309EAEC9" w:rsidR="000F522F" w:rsidRDefault="000F522F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52A4227F" w14:textId="77777777" w:rsidR="005F60D4" w:rsidRPr="00820FF5" w:rsidRDefault="005F60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189E4718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0B1A1626" w14:textId="13757CDF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 equipamento seja cadastrad</w:t>
      </w:r>
      <w:r w:rsidR="005F60D4">
        <w:rPr>
          <w:rFonts w:cs="Arial"/>
          <w:szCs w:val="24"/>
        </w:rPr>
        <w:t>o</w:t>
      </w:r>
      <w:r w:rsidRPr="00820FF5">
        <w:rPr>
          <w:rFonts w:cs="Arial"/>
          <w:szCs w:val="24"/>
        </w:rPr>
        <w:t xml:space="preserve"> mais de uma vez;</w:t>
      </w:r>
    </w:p>
    <w:p w14:paraId="02D06CA7" w14:textId="59BA5F1E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 equipamento se estiver rela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cionad</w:t>
      </w:r>
      <w:r w:rsidR="005F60D4">
        <w:rPr>
          <w:rFonts w:cs="Arial"/>
          <w:szCs w:val="24"/>
        </w:rPr>
        <w:t>o</w:t>
      </w:r>
      <w:r w:rsidRPr="00820FF5">
        <w:rPr>
          <w:rFonts w:cs="Arial"/>
          <w:szCs w:val="24"/>
        </w:rPr>
        <w:t xml:space="preserve"> com outros registros.</w:t>
      </w:r>
    </w:p>
    <w:p w14:paraId="10E4E2AA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37D85CBE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026AAC5C" w14:textId="5DFED5FD" w:rsidR="000F522F" w:rsidRDefault="000F522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Equipamento.</w:t>
      </w:r>
    </w:p>
    <w:p w14:paraId="14643BAE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5162F5E6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5C806667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44E552D6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2CA7B848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39556225" w14:textId="6A935C06" w:rsidR="000F522F" w:rsidRDefault="000F522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323E3E01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1BA303EE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57DA76CF" w14:textId="62BEBF5C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Ordem de serviço.</w:t>
      </w:r>
    </w:p>
    <w:p w14:paraId="730CC9A0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11EB2574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C9FE494" w14:textId="4B5834B7" w:rsidR="000F522F" w:rsidRPr="00820FF5" w:rsidRDefault="000F52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2D10D982" w14:textId="7E83EAF6" w:rsidR="000F522F" w:rsidRDefault="000F522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Equipamentos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5D9DEF9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17C3D928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4F6EA31B" w14:textId="166C5426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equipamento</w:t>
      </w:r>
    </w:p>
    <w:p w14:paraId="627418E6" w14:textId="5DDFE793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Equipamentos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AEC2472" w14:textId="54FD909E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Equipamentos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03EEAAD" w14:textId="71C3DEE5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equipamentos com os campos: Código, Equipamentos, Marca, Situação, Ações.</w:t>
      </w:r>
    </w:p>
    <w:p w14:paraId="38BDD0B4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64FC6BEB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42C5111B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1D2E0084" w14:textId="27EA3FA0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equipamento</w:t>
      </w:r>
    </w:p>
    <w:p w14:paraId="08D69B47" w14:textId="539D92ED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Equipamento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UC063- Consultar Equipamentos</w:t>
      </w:r>
    </w:p>
    <w:p w14:paraId="2C0FA5AC" w14:textId="024AF7FF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6F5377C5" w14:textId="79AFFA62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equipamento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47802B7" w14:textId="50CFBDBF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altera os seguintes campos: Equipamentos*, Marca*, Situação, Ações </w:t>
      </w:r>
    </w:p>
    <w:p w14:paraId="18DDE167" w14:textId="7DF9BA51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131CF507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8F0C164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27380DD8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2C77DC41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categoria</w:t>
      </w:r>
    </w:p>
    <w:p w14:paraId="0D4979B7" w14:textId="07DDCC31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Equipamento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UC063- Consultar Equi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pamentos</w:t>
      </w:r>
    </w:p>
    <w:p w14:paraId="56CF1BA0" w14:textId="1118AE68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6263A12A" w14:textId="7AE78B2B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5F60D4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32AB282" w14:textId="74326B78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Equipamentos*, Marca*, Situação, Ações</w:t>
      </w:r>
    </w:p>
    <w:p w14:paraId="380EEE6F" w14:textId="3A3FC5DC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2FDDDD8F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D898A7E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7. O caso de uso é encerrado</w:t>
      </w:r>
    </w:p>
    <w:p w14:paraId="5092F1EB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30579ED0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Excluir categoria</w:t>
      </w:r>
    </w:p>
    <w:p w14:paraId="2C744E42" w14:textId="1F38BE5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Equipamento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UC063- Consultar Equi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pamentos</w:t>
      </w:r>
    </w:p>
    <w:p w14:paraId="04EAF267" w14:textId="620021B6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44620447" w14:textId="314892EB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</w:t>
      </w:r>
      <w:r w:rsidR="00E53BFD" w:rsidRPr="00820FF5">
        <w:rPr>
          <w:rFonts w:cs="Arial"/>
          <w:szCs w:val="24"/>
        </w:rPr>
        <w:t>equipa</w:t>
      </w:r>
      <w:r w:rsidR="00820FF5">
        <w:rPr>
          <w:rFonts w:cs="Arial"/>
          <w:szCs w:val="24"/>
        </w:rPr>
        <w:softHyphen/>
      </w:r>
      <w:r w:rsidR="00E53BFD" w:rsidRPr="00820FF5">
        <w:rPr>
          <w:rFonts w:cs="Arial"/>
          <w:szCs w:val="24"/>
        </w:rPr>
        <w:t>mento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7F4AEDBB" w14:textId="57C8725A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 E3</w:t>
      </w:r>
    </w:p>
    <w:p w14:paraId="788F2C3F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27A15CE8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2FE940FB" w14:textId="55AEE592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10BA7C31" w14:textId="77777777" w:rsidR="00E53BFD" w:rsidRPr="00820FF5" w:rsidRDefault="00E53BF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5D3B2729" w14:textId="77777777" w:rsidR="00E53BFD" w:rsidRPr="00820FF5" w:rsidRDefault="00E53BF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415A350C" w14:textId="77777777" w:rsidR="00E53BFD" w:rsidRPr="00820FF5" w:rsidRDefault="00E53BFD" w:rsidP="008256BD">
      <w:pPr>
        <w:pStyle w:val="SemEspaamento"/>
        <w:numPr>
          <w:ilvl w:val="0"/>
          <w:numId w:val="4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3CB1EF71" w14:textId="77777777" w:rsidR="00E53BFD" w:rsidRPr="00820FF5" w:rsidRDefault="00E53BFD" w:rsidP="008256BD">
      <w:pPr>
        <w:pStyle w:val="SemEspaamento"/>
        <w:numPr>
          <w:ilvl w:val="0"/>
          <w:numId w:val="4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113B92FA" w14:textId="69F16B18" w:rsidR="00E53BFD" w:rsidRPr="00820FF5" w:rsidRDefault="00E53BFD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equipamento já cadastrado</w:t>
      </w:r>
    </w:p>
    <w:p w14:paraId="35823AE4" w14:textId="64F46B4E" w:rsidR="00E53BFD" w:rsidRPr="008256BD" w:rsidRDefault="00E53BFD" w:rsidP="008256BD">
      <w:pPr>
        <w:pStyle w:val="PargrafodaLista"/>
        <w:numPr>
          <w:ilvl w:val="0"/>
          <w:numId w:val="6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equipamento já cadastrado</w:t>
      </w:r>
    </w:p>
    <w:p w14:paraId="601A0DE6" w14:textId="33325424" w:rsidR="00E53BFD" w:rsidRPr="008256BD" w:rsidRDefault="00E53BFD" w:rsidP="008256BD">
      <w:pPr>
        <w:pStyle w:val="PargrafodaLista"/>
        <w:numPr>
          <w:ilvl w:val="0"/>
          <w:numId w:val="6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Equipamento já cadastrado.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62941EEC" w14:textId="1FD2FB17" w:rsidR="00E53BFD" w:rsidRPr="00820FF5" w:rsidRDefault="00E53BF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uma categoria que está vinculad</w:t>
      </w:r>
      <w:r w:rsidR="005F60D4">
        <w:rPr>
          <w:rFonts w:cs="Arial"/>
          <w:b/>
          <w:bCs/>
          <w:szCs w:val="24"/>
        </w:rPr>
        <w:t>a</w:t>
      </w:r>
      <w:r w:rsidRPr="00820FF5">
        <w:rPr>
          <w:rFonts w:cs="Arial"/>
          <w:b/>
          <w:bCs/>
          <w:szCs w:val="24"/>
        </w:rPr>
        <w:t xml:space="preserve"> a outro re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gistro</w:t>
      </w:r>
    </w:p>
    <w:p w14:paraId="677332ED" w14:textId="7BF76E9A" w:rsidR="00E53BFD" w:rsidRPr="008256BD" w:rsidRDefault="00E53BFD" w:rsidP="008256BD">
      <w:pPr>
        <w:pStyle w:val="PargrafodaLista"/>
        <w:numPr>
          <w:ilvl w:val="0"/>
          <w:numId w:val="6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49759D37" w14:textId="50256AB7" w:rsidR="00E53BFD" w:rsidRPr="008256BD" w:rsidRDefault="00E53BFD" w:rsidP="008256BD">
      <w:pPr>
        <w:pStyle w:val="PargrafodaLista"/>
        <w:numPr>
          <w:ilvl w:val="0"/>
          <w:numId w:val="6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este equi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pamento pois o mesmo está relacionado a outro registro. Deseja desati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var?</w:t>
      </w:r>
      <w:r w:rsidR="008969E0" w:rsidRPr="008256BD">
        <w:rPr>
          <w:sz w:val="24"/>
          <w:szCs w:val="24"/>
        </w:rPr>
        <w:t>”</w:t>
      </w:r>
    </w:p>
    <w:p w14:paraId="401D2F22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</w:p>
    <w:p w14:paraId="4DA37B0C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AF712D8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C555C8A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93A3094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A82649D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5832DE2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7B14D53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AA5F143" w14:textId="6144CE75" w:rsidR="00E53BFD" w:rsidRPr="00820FF5" w:rsidRDefault="00E53BF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Prototipagem </w:t>
      </w:r>
    </w:p>
    <w:p w14:paraId="0B255CE0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31A9FD6A" w14:textId="3798E058" w:rsidR="000F522F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D8D4854" wp14:editId="0CEB3D3C">
            <wp:extent cx="5400040" cy="3041015"/>
            <wp:effectExtent l="0" t="0" r="0" b="698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D73F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7EE3569F" w14:textId="7BBB4D89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B9A70DC" wp14:editId="75E6E8A5">
            <wp:extent cx="5400040" cy="3041015"/>
            <wp:effectExtent l="0" t="0" r="0" b="698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390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E53BFD" w:rsidRPr="00820FF5" w14:paraId="6C22EF13" w14:textId="77777777" w:rsidTr="004105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A61724F" w14:textId="77777777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376B26FA" w14:textId="77777777" w:rsidR="00E53BFD" w:rsidRPr="00820FF5" w:rsidRDefault="00E53BFD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24C31C57" w14:textId="77777777" w:rsidR="00E53BFD" w:rsidRPr="00820FF5" w:rsidRDefault="00E53BFD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E53BFD" w:rsidRPr="00820FF5" w14:paraId="088C2D26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33A91F5" w14:textId="77777777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48FE26C4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592200F9" w14:textId="6730B3A6" w:rsidR="00E53BFD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E53BFD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E53BFD" w:rsidRPr="00820FF5" w14:paraId="0B2762EC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4ACB25F" w14:textId="72BF9B7A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Equipamento</w:t>
            </w:r>
          </w:p>
        </w:tc>
        <w:tc>
          <w:tcPr>
            <w:tcW w:w="1243" w:type="dxa"/>
          </w:tcPr>
          <w:p w14:paraId="70439663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49FD04CF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</w:p>
          <w:p w14:paraId="6BED56CA" w14:textId="7F15E1C3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60.</w:t>
            </w:r>
          </w:p>
        </w:tc>
      </w:tr>
      <w:tr w:rsidR="00E53BFD" w:rsidRPr="00820FF5" w14:paraId="25344906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069D4A1" w14:textId="62D93C61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Marca</w:t>
            </w:r>
          </w:p>
        </w:tc>
        <w:tc>
          <w:tcPr>
            <w:tcW w:w="1243" w:type="dxa"/>
          </w:tcPr>
          <w:p w14:paraId="470EEF1E" w14:textId="3FE39354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Marca</w:t>
            </w:r>
          </w:p>
        </w:tc>
        <w:tc>
          <w:tcPr>
            <w:tcW w:w="5803" w:type="dxa"/>
          </w:tcPr>
          <w:p w14:paraId="22F82871" w14:textId="673A5599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E53BFD" w:rsidRPr="00820FF5" w14:paraId="28A5A4FC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10A9BA1" w14:textId="62360437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Data de Criação</w:t>
            </w:r>
          </w:p>
        </w:tc>
        <w:tc>
          <w:tcPr>
            <w:tcW w:w="1243" w:type="dxa"/>
          </w:tcPr>
          <w:p w14:paraId="0F012331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39AFCF04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E53BFD" w:rsidRPr="00820FF5" w14:paraId="36B73DBE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5B70F24" w14:textId="0C776AA5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0ACCCFBE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6E4A62A5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2EC867C8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</w:p>
    <w:p w14:paraId="5942419D" w14:textId="1897C513" w:rsidR="00E53BFD" w:rsidRPr="00820FF5" w:rsidRDefault="00E53BF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11702F4A" w14:textId="1EA0306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B8376F5" wp14:editId="3F50ECFB">
            <wp:extent cx="2412365" cy="2647950"/>
            <wp:effectExtent l="0" t="0" r="698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6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5878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7CA84EE1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29DDEE58" w14:textId="17DF24B1" w:rsidR="002658DD" w:rsidRPr="00820FF5" w:rsidRDefault="002658DD" w:rsidP="00FB0EBF">
      <w:pPr>
        <w:pStyle w:val="Ttulo2"/>
      </w:pPr>
      <w:bookmarkStart w:id="1193" w:name="_Toc57324038"/>
      <w:r w:rsidRPr="00820FF5">
        <w:t>Estado</w:t>
      </w:r>
      <w:bookmarkEnd w:id="1193"/>
    </w:p>
    <w:p w14:paraId="0CAE65FD" w14:textId="2853A745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7B5B0CD" wp14:editId="10569E5A">
            <wp:extent cx="5400040" cy="301498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C3A1" w14:textId="375AE5B1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</w:p>
    <w:p w14:paraId="75DD61C5" w14:textId="77777777" w:rsidR="005F60D4" w:rsidRDefault="005F60D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3A7CA15E" w14:textId="4E783D88" w:rsidR="00A006F4" w:rsidRPr="00820FF5" w:rsidRDefault="00A006F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DESCRIÇÃO DE CASOS DE USO</w:t>
      </w:r>
    </w:p>
    <w:p w14:paraId="5A475D2D" w14:textId="060FB97D" w:rsidR="00A006F4" w:rsidRDefault="00A006F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244BA430" w14:textId="77777777" w:rsidR="005F60D4" w:rsidRPr="00820FF5" w:rsidRDefault="005F60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ECE72DE" w14:textId="77777777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 restritos</w:t>
      </w:r>
    </w:p>
    <w:p w14:paraId="5119A196" w14:textId="6D14A391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 xml:space="preserve">: O sistema não permite que um </w:t>
      </w:r>
      <w:r w:rsidR="006918F6" w:rsidRPr="00820FF5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stado seja </w:t>
      </w:r>
      <w:r w:rsidR="006918F6" w:rsidRPr="00820FF5">
        <w:rPr>
          <w:rFonts w:cs="Arial"/>
          <w:szCs w:val="24"/>
        </w:rPr>
        <w:t>cadastrado</w:t>
      </w:r>
      <w:r w:rsidRPr="00820FF5">
        <w:rPr>
          <w:rFonts w:cs="Arial"/>
          <w:szCs w:val="24"/>
        </w:rPr>
        <w:t xml:space="preserve"> mais de uma vez;</w:t>
      </w:r>
    </w:p>
    <w:p w14:paraId="5F58E9E8" w14:textId="39707AD3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 xml:space="preserve">: O sistema não permite a exclusão de um </w:t>
      </w:r>
      <w:r w:rsidR="006918F6" w:rsidRPr="00820FF5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>stado se estiver relacionad</w:t>
      </w:r>
      <w:r w:rsidR="006918F6" w:rsidRPr="00820FF5">
        <w:rPr>
          <w:rFonts w:cs="Arial"/>
          <w:szCs w:val="24"/>
        </w:rPr>
        <w:t>o</w:t>
      </w:r>
      <w:r w:rsidRPr="00820FF5">
        <w:rPr>
          <w:rFonts w:cs="Arial"/>
          <w:szCs w:val="24"/>
        </w:rPr>
        <w:t xml:space="preserve"> com outros registros.</w:t>
      </w:r>
    </w:p>
    <w:p w14:paraId="352A7FFB" w14:textId="28B8A030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</w:p>
    <w:p w14:paraId="0D402C35" w14:textId="77777777" w:rsidR="00A006F4" w:rsidRPr="00820FF5" w:rsidRDefault="00A006F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1ECABBE" w14:textId="52F5D3BF" w:rsidR="00A006F4" w:rsidRDefault="00A006F4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Estado.</w:t>
      </w:r>
    </w:p>
    <w:p w14:paraId="3BC91882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1F858499" w14:textId="77777777" w:rsidR="00A006F4" w:rsidRPr="00820FF5" w:rsidRDefault="00A006F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603C9CB3" w14:textId="3D955ABA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25C6656B" w14:textId="77777777" w:rsidR="00757CB1" w:rsidRPr="00820FF5" w:rsidRDefault="00757CB1" w:rsidP="008256BD">
      <w:pPr>
        <w:spacing w:after="0" w:line="360" w:lineRule="auto"/>
        <w:contextualSpacing/>
        <w:rPr>
          <w:rFonts w:cs="Arial"/>
          <w:szCs w:val="24"/>
        </w:rPr>
      </w:pPr>
    </w:p>
    <w:p w14:paraId="690BF493" w14:textId="77777777" w:rsidR="00757CB1" w:rsidRPr="00820FF5" w:rsidRDefault="00757CB1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0AB2A05E" w14:textId="6B9A1ADB" w:rsidR="00757CB1" w:rsidRDefault="00757CB1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12053A9F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01BEFE62" w14:textId="77777777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1731ACFA" w14:textId="218566A1" w:rsidR="00757CB1" w:rsidRPr="00820FF5" w:rsidRDefault="00757CB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Cidade.</w:t>
      </w:r>
    </w:p>
    <w:p w14:paraId="15BEF9F2" w14:textId="5A876904" w:rsidR="00757CB1" w:rsidRPr="00820FF5" w:rsidRDefault="00757CB1" w:rsidP="008256BD">
      <w:pPr>
        <w:spacing w:after="0" w:line="360" w:lineRule="auto"/>
        <w:contextualSpacing/>
        <w:rPr>
          <w:rFonts w:cs="Arial"/>
          <w:szCs w:val="24"/>
        </w:rPr>
      </w:pPr>
    </w:p>
    <w:p w14:paraId="5569DE4F" w14:textId="77777777" w:rsidR="00757CB1" w:rsidRPr="00820FF5" w:rsidRDefault="00757CB1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5982606D" w14:textId="70CDA605" w:rsidR="00757CB1" w:rsidRPr="00820FF5" w:rsidRDefault="00757CB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Estado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7D4AFD3" w14:textId="77777777" w:rsidR="00757CB1" w:rsidRPr="00820FF5" w:rsidRDefault="00757CB1" w:rsidP="008256BD">
      <w:pPr>
        <w:spacing w:after="0" w:line="360" w:lineRule="auto"/>
        <w:contextualSpacing/>
        <w:rPr>
          <w:rFonts w:cs="Arial"/>
          <w:szCs w:val="24"/>
        </w:rPr>
      </w:pPr>
    </w:p>
    <w:p w14:paraId="52715933" w14:textId="77777777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6177D9F5" w14:textId="3CF0BE72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Estados</w:t>
      </w:r>
    </w:p>
    <w:p w14:paraId="4DF18370" w14:textId="5268D141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Estados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54C4E0F" w14:textId="3A6EE267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6918F6" w:rsidRPr="00820FF5">
        <w:rPr>
          <w:rFonts w:cs="Arial"/>
          <w:szCs w:val="24"/>
        </w:rPr>
        <w:t>Estados</w:t>
      </w:r>
      <w:r w:rsidRPr="00820FF5">
        <w:rPr>
          <w:rFonts w:cs="Arial"/>
          <w:szCs w:val="24"/>
        </w:rPr>
        <w:t xml:space="preserve">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.</w:t>
      </w:r>
    </w:p>
    <w:p w14:paraId="1B5B5E48" w14:textId="516A726B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691AD5" w:rsidRPr="00820FF5">
        <w:rPr>
          <w:rFonts w:cs="Arial"/>
          <w:szCs w:val="24"/>
        </w:rPr>
        <w:t>estados</w:t>
      </w:r>
      <w:r w:rsidRPr="00820FF5">
        <w:rPr>
          <w:rFonts w:cs="Arial"/>
          <w:szCs w:val="24"/>
        </w:rPr>
        <w:t xml:space="preserve"> com os campos: Código, Estado, UF, Pa</w:t>
      </w:r>
      <w:r w:rsidR="005F60D4">
        <w:rPr>
          <w:rFonts w:cs="Arial"/>
          <w:szCs w:val="24"/>
        </w:rPr>
        <w:t>í</w:t>
      </w:r>
      <w:r w:rsidRPr="00820FF5">
        <w:rPr>
          <w:rFonts w:cs="Arial"/>
          <w:szCs w:val="24"/>
        </w:rPr>
        <w:t>s, Situação, Ações.</w:t>
      </w:r>
    </w:p>
    <w:p w14:paraId="1B3CB8EA" w14:textId="77777777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4DE60AFB" w14:textId="6932AB5C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</w:p>
    <w:p w14:paraId="7F28488F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7748F1C" w14:textId="1B97F984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6918F6" w:rsidRPr="00820FF5">
        <w:rPr>
          <w:rFonts w:cs="Arial"/>
          <w:b/>
          <w:bCs/>
          <w:szCs w:val="24"/>
        </w:rPr>
        <w:t>e</w:t>
      </w:r>
      <w:r w:rsidRPr="00820FF5">
        <w:rPr>
          <w:rFonts w:cs="Arial"/>
          <w:b/>
          <w:bCs/>
          <w:szCs w:val="24"/>
        </w:rPr>
        <w:t>stados</w:t>
      </w:r>
    </w:p>
    <w:p w14:paraId="5DA2F412" w14:textId="7333D299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Estado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  <w:r w:rsidR="006918F6" w:rsidRPr="00820FF5">
        <w:rPr>
          <w:rFonts w:cs="Arial"/>
          <w:szCs w:val="24"/>
        </w:rPr>
        <w:t>UC</w:t>
      </w:r>
      <w:r w:rsidRPr="00820FF5">
        <w:rPr>
          <w:rFonts w:cs="Arial"/>
          <w:szCs w:val="24"/>
        </w:rPr>
        <w:t>049 - Consultar Estados</w:t>
      </w:r>
    </w:p>
    <w:p w14:paraId="4F7A3AA5" w14:textId="7BB444EA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1F289932" w14:textId="03D62214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estado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389D10D" w14:textId="6541BD91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Estado*, UF*, Pais*, Situação</w:t>
      </w:r>
    </w:p>
    <w:p w14:paraId="0925E147" w14:textId="1146BC50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0D401685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EACA8DB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7E4CA0D" w14:textId="29396893" w:rsidR="00683E64" w:rsidRPr="00820FF5" w:rsidRDefault="00683E64" w:rsidP="008256BD">
      <w:pPr>
        <w:spacing w:after="0" w:line="360" w:lineRule="auto"/>
        <w:contextualSpacing/>
        <w:rPr>
          <w:rFonts w:cs="Arial"/>
          <w:szCs w:val="24"/>
        </w:rPr>
      </w:pPr>
    </w:p>
    <w:p w14:paraId="74FE567A" w14:textId="20F97811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6918F6" w:rsidRPr="00820FF5">
        <w:rPr>
          <w:rFonts w:cs="Arial"/>
          <w:b/>
          <w:bCs/>
          <w:szCs w:val="24"/>
        </w:rPr>
        <w:t>estado</w:t>
      </w:r>
    </w:p>
    <w:p w14:paraId="5C487C09" w14:textId="5F4182D0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Alterar </w:t>
      </w:r>
      <w:r w:rsidR="006918F6" w:rsidRPr="00820FF5">
        <w:rPr>
          <w:rFonts w:cs="Arial"/>
          <w:szCs w:val="24"/>
        </w:rPr>
        <w:t>Estado</w:t>
      </w:r>
      <w:r w:rsidR="008969E0" w:rsidRPr="00820FF5">
        <w:rPr>
          <w:rFonts w:cs="Arial"/>
          <w:szCs w:val="24"/>
        </w:rPr>
        <w:t>”</w:t>
      </w:r>
      <w:r w:rsidR="006918F6" w:rsidRPr="00820FF5">
        <w:rPr>
          <w:rFonts w:cs="Arial"/>
          <w:szCs w:val="24"/>
        </w:rPr>
        <w:t xml:space="preserve"> UC</w:t>
      </w:r>
      <w:r w:rsidRPr="00820FF5">
        <w:rPr>
          <w:rFonts w:cs="Arial"/>
          <w:szCs w:val="24"/>
        </w:rPr>
        <w:t>049 - Consultar Estados</w:t>
      </w:r>
    </w:p>
    <w:p w14:paraId="63CB3D75" w14:textId="4DC4C13D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0701A9B1" w14:textId="60EB420A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6918F6" w:rsidRPr="00820FF5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C1C4CDC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Estado*, UF*, Pais*, Situação</w:t>
      </w:r>
    </w:p>
    <w:p w14:paraId="1DF872B0" w14:textId="2924DC1A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5F549670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1A6D9ED4" w14:textId="21156303" w:rsidR="00683E64" w:rsidRPr="00820FF5" w:rsidRDefault="00683E6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4C842356" w14:textId="044C6B65" w:rsidR="00683E64" w:rsidRPr="00820FF5" w:rsidRDefault="00683E64" w:rsidP="008256BD">
      <w:pPr>
        <w:spacing w:after="0" w:line="360" w:lineRule="auto"/>
        <w:contextualSpacing/>
        <w:rPr>
          <w:rFonts w:cs="Arial"/>
          <w:szCs w:val="24"/>
        </w:rPr>
      </w:pPr>
    </w:p>
    <w:p w14:paraId="3452370C" w14:textId="2578CBF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FA68E3" w:rsidRPr="00820FF5">
        <w:rPr>
          <w:rFonts w:cs="Arial"/>
          <w:b/>
          <w:bCs/>
          <w:szCs w:val="24"/>
        </w:rPr>
        <w:t>estado</w:t>
      </w:r>
    </w:p>
    <w:p w14:paraId="5116907E" w14:textId="4A2C88A6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Estado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UC049 - Consultar Estados</w:t>
      </w:r>
    </w:p>
    <w:p w14:paraId="69B2070A" w14:textId="1DA53FCD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6DC4FF98" w14:textId="43AC36AE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{estado}.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398E58D0" w14:textId="07BDB31E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24F2014D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7328A35D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2C0AA4E" w14:textId="18C6189C" w:rsidR="00683E64" w:rsidRPr="00820FF5" w:rsidRDefault="00683E64" w:rsidP="008256BD">
      <w:pPr>
        <w:spacing w:after="0" w:line="360" w:lineRule="auto"/>
        <w:contextualSpacing/>
        <w:rPr>
          <w:rFonts w:cs="Arial"/>
          <w:szCs w:val="24"/>
        </w:rPr>
      </w:pPr>
    </w:p>
    <w:p w14:paraId="6D9D3D04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443AC0A3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1CFCF346" w14:textId="1741F69E" w:rsidR="00683E64" w:rsidRPr="00820FF5" w:rsidRDefault="00683E64" w:rsidP="008256BD">
      <w:pPr>
        <w:pStyle w:val="SemEspaamento"/>
        <w:numPr>
          <w:ilvl w:val="0"/>
          <w:numId w:val="1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2F0D97E7" w14:textId="21A7C2FB" w:rsidR="00683E64" w:rsidRPr="00820FF5" w:rsidRDefault="00683E64" w:rsidP="008256BD">
      <w:pPr>
        <w:pStyle w:val="SemEspaamento"/>
        <w:numPr>
          <w:ilvl w:val="0"/>
          <w:numId w:val="1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78939BB" w14:textId="55146A3C" w:rsidR="00683E64" w:rsidRPr="00820FF5" w:rsidRDefault="00683E64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 </w:t>
      </w:r>
      <w:r w:rsidR="0006586A" w:rsidRPr="00820FF5">
        <w:rPr>
          <w:rFonts w:ascii="Arial" w:hAnsi="Arial" w:cs="Arial"/>
          <w:b/>
          <w:bCs/>
          <w:color w:val="000000"/>
          <w:sz w:val="24"/>
          <w:szCs w:val="24"/>
        </w:rPr>
        <w:t>Estado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</w:p>
    <w:p w14:paraId="26789958" w14:textId="419EBEB3" w:rsidR="00683E64" w:rsidRPr="008256BD" w:rsidRDefault="00683E64" w:rsidP="008256BD">
      <w:pPr>
        <w:pStyle w:val="PargrafodaLista"/>
        <w:numPr>
          <w:ilvl w:val="0"/>
          <w:numId w:val="2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insere </w:t>
      </w:r>
      <w:r w:rsidR="0006586A" w:rsidRPr="008256BD">
        <w:rPr>
          <w:sz w:val="24"/>
          <w:szCs w:val="24"/>
        </w:rPr>
        <w:t>um estado já cadastrado</w:t>
      </w:r>
    </w:p>
    <w:p w14:paraId="7B9F99B6" w14:textId="1036214C" w:rsidR="00683E64" w:rsidRPr="008256BD" w:rsidRDefault="00683E64" w:rsidP="008256BD">
      <w:pPr>
        <w:pStyle w:val="PargrafodaLista"/>
        <w:numPr>
          <w:ilvl w:val="0"/>
          <w:numId w:val="2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="0006586A" w:rsidRPr="008256BD">
        <w:rPr>
          <w:sz w:val="24"/>
          <w:szCs w:val="24"/>
        </w:rPr>
        <w:t xml:space="preserve">estado </w:t>
      </w:r>
      <w:r w:rsidRPr="008256BD">
        <w:rPr>
          <w:sz w:val="24"/>
          <w:szCs w:val="24"/>
        </w:rPr>
        <w:t>já cadastrad</w:t>
      </w:r>
      <w:r w:rsidR="005F60D4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34D8C5AB" w14:textId="6F61261D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E3 - O usuário tenta excluir um </w:t>
      </w:r>
      <w:r w:rsidR="00691AD5" w:rsidRPr="00820FF5">
        <w:rPr>
          <w:rFonts w:cs="Arial"/>
          <w:b/>
          <w:bCs/>
          <w:szCs w:val="24"/>
        </w:rPr>
        <w:t>estado</w:t>
      </w:r>
      <w:r w:rsidRPr="00820FF5">
        <w:rPr>
          <w:rFonts w:cs="Arial"/>
          <w:b/>
          <w:bCs/>
          <w:szCs w:val="24"/>
        </w:rPr>
        <w:t xml:space="preserve"> que está vinculado a outro registro</w:t>
      </w:r>
    </w:p>
    <w:p w14:paraId="7B23EFFC" w14:textId="07A815D0" w:rsidR="00683E64" w:rsidRPr="008256BD" w:rsidRDefault="00683E64" w:rsidP="008256BD">
      <w:pPr>
        <w:pStyle w:val="PargrafodaLista"/>
        <w:numPr>
          <w:ilvl w:val="0"/>
          <w:numId w:val="2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2CBA7F99" w14:textId="1A237BE2" w:rsidR="00683E64" w:rsidRPr="008256BD" w:rsidRDefault="00683E64" w:rsidP="008256BD">
      <w:pPr>
        <w:pStyle w:val="PargrafodaLista"/>
        <w:numPr>
          <w:ilvl w:val="0"/>
          <w:numId w:val="2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Não foi possível excluir este </w:t>
      </w:r>
      <w:r w:rsidR="0006586A" w:rsidRPr="008256BD">
        <w:rPr>
          <w:sz w:val="24"/>
          <w:szCs w:val="24"/>
        </w:rPr>
        <w:t>es</w:t>
      </w:r>
      <w:r w:rsidR="00820FF5">
        <w:rPr>
          <w:sz w:val="24"/>
          <w:szCs w:val="24"/>
        </w:rPr>
        <w:softHyphen/>
      </w:r>
      <w:r w:rsidR="0006586A" w:rsidRPr="008256BD">
        <w:rPr>
          <w:sz w:val="24"/>
          <w:szCs w:val="24"/>
        </w:rPr>
        <w:t>tado</w:t>
      </w:r>
      <w:r w:rsidRPr="008256BD">
        <w:rPr>
          <w:sz w:val="24"/>
          <w:szCs w:val="24"/>
        </w:rPr>
        <w:t xml:space="preserve"> pois o mesmo está relacionado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02AACD93" w14:textId="77777777" w:rsidR="00683E64" w:rsidRPr="00820FF5" w:rsidRDefault="00683E64" w:rsidP="008256BD">
      <w:pPr>
        <w:spacing w:after="0" w:line="360" w:lineRule="auto"/>
        <w:contextualSpacing/>
        <w:rPr>
          <w:rFonts w:cs="Arial"/>
          <w:szCs w:val="24"/>
        </w:rPr>
      </w:pPr>
    </w:p>
    <w:p w14:paraId="7A3DF4EB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678B08DE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5BE02894" w14:textId="5F6582C1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455FD7B" wp14:editId="1249C4BB">
            <wp:extent cx="5400040" cy="304736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CD7C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24ED2246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3848904D" w14:textId="61940464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67963B9" wp14:editId="6D55C95F">
            <wp:extent cx="5400040" cy="303212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AD28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44232406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6CBC0BB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31ADA0AC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6CF9BF0C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29BBD4A4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329CCF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45A961A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0E13D415" w14:textId="425E13A2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148A9E0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5D95519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Nome</w:t>
            </w:r>
          </w:p>
        </w:tc>
        <w:tc>
          <w:tcPr>
            <w:tcW w:w="1243" w:type="dxa"/>
          </w:tcPr>
          <w:p w14:paraId="1DA2586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78273E3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18B9CBB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4DDF2B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UF</w:t>
            </w:r>
          </w:p>
        </w:tc>
        <w:tc>
          <w:tcPr>
            <w:tcW w:w="1243" w:type="dxa"/>
          </w:tcPr>
          <w:p w14:paraId="71B57E2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5AB6251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2 caracteres e no máximo 4.</w:t>
            </w:r>
          </w:p>
        </w:tc>
      </w:tr>
      <w:tr w:rsidR="00C67693" w:rsidRPr="00820FF5" w14:paraId="003A181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AC99FC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Pais</w:t>
            </w:r>
          </w:p>
        </w:tc>
        <w:tc>
          <w:tcPr>
            <w:tcW w:w="1243" w:type="dxa"/>
          </w:tcPr>
          <w:p w14:paraId="140241EC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Pais</w:t>
            </w:r>
          </w:p>
        </w:tc>
        <w:tc>
          <w:tcPr>
            <w:tcW w:w="5803" w:type="dxa"/>
          </w:tcPr>
          <w:p w14:paraId="35A7C4E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7F6CFCD0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FBB8824" w14:textId="111DF412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6862C01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2F7039F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5919A721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32BC554" w14:textId="517238A2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113DF47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10D867F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088D01CE" w14:textId="05D4C9D8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5AE7731D" w14:textId="77777777" w:rsidR="00801487" w:rsidRPr="00820FF5" w:rsidRDefault="0080148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74DC88AC" w14:textId="3C0E3B11" w:rsidR="00884D11" w:rsidRPr="00820FF5" w:rsidRDefault="0080148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B4DC90A" wp14:editId="34FBD459">
            <wp:extent cx="2476500" cy="295275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7C1B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248AEB1E" w14:textId="5BD74BB9" w:rsidR="00C67693" w:rsidRPr="00820FF5" w:rsidRDefault="00C67693" w:rsidP="00FB0EBF">
      <w:pPr>
        <w:pStyle w:val="Ttulo2"/>
      </w:pPr>
      <w:bookmarkStart w:id="1194" w:name="_Toc57324039"/>
      <w:r w:rsidRPr="00820FF5">
        <w:lastRenderedPageBreak/>
        <w:t>Forma de pagamento</w:t>
      </w:r>
      <w:bookmarkEnd w:id="1194"/>
    </w:p>
    <w:p w14:paraId="6D80EB38" w14:textId="7444002E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1DDB9B5" wp14:editId="673DB79F">
            <wp:extent cx="5400040" cy="3103245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E8A8" w14:textId="364F96B3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2C297A85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4E4E1309" w14:textId="6559C8BF" w:rsidR="006F7D44" w:rsidRDefault="006F7D4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407724F9" w14:textId="77777777" w:rsidR="005F60D4" w:rsidRPr="00820FF5" w:rsidRDefault="005F60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43D2E7E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 restritos</w:t>
      </w:r>
    </w:p>
    <w:p w14:paraId="5A2D52AA" w14:textId="6EEC1D40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uma forma de pagamento seja cadastrada mais de uma vez;</w:t>
      </w:r>
    </w:p>
    <w:p w14:paraId="17C93B1F" w14:textId="05AD3D51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uma forma de pagamento se esti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ver relacionada com outros registros.</w:t>
      </w:r>
    </w:p>
    <w:p w14:paraId="26552998" w14:textId="071ECFB9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3D9768A1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495BE94" w14:textId="4913DE5A" w:rsidR="006F7D44" w:rsidRDefault="006F7D44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Gerenciar </w:t>
      </w:r>
      <w:r w:rsidRPr="00820FF5">
        <w:rPr>
          <w:rFonts w:cs="Arial"/>
          <w:color w:val="auto"/>
          <w:szCs w:val="24"/>
        </w:rPr>
        <w:t>Forma de Pagamento</w:t>
      </w:r>
      <w:r w:rsidRPr="00820FF5">
        <w:rPr>
          <w:rFonts w:cs="Arial"/>
          <w:szCs w:val="24"/>
        </w:rPr>
        <w:t>.</w:t>
      </w:r>
    </w:p>
    <w:p w14:paraId="1A460574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2FBD28A8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6CD764C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44139066" w14:textId="0BD57B74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025A5EE1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5FF69269" w14:textId="7FEF2CB4" w:rsidR="006F7D44" w:rsidRDefault="006F7D44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1592EF27" w14:textId="7548F32E" w:rsidR="005F60D4" w:rsidRDefault="005F60D4" w:rsidP="00820FF5">
      <w:pPr>
        <w:spacing w:after="0" w:line="360" w:lineRule="auto"/>
        <w:contextualSpacing/>
        <w:rPr>
          <w:rFonts w:cs="Arial"/>
          <w:szCs w:val="24"/>
        </w:rPr>
      </w:pPr>
    </w:p>
    <w:p w14:paraId="0AA6185C" w14:textId="649AD3AB" w:rsidR="005F60D4" w:rsidRDefault="005F60D4" w:rsidP="00820FF5">
      <w:pPr>
        <w:spacing w:after="0" w:line="360" w:lineRule="auto"/>
        <w:contextualSpacing/>
        <w:rPr>
          <w:rFonts w:cs="Arial"/>
          <w:szCs w:val="24"/>
        </w:rPr>
      </w:pPr>
    </w:p>
    <w:p w14:paraId="22B7466D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115BBA97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Pós-Condição </w:t>
      </w:r>
    </w:p>
    <w:p w14:paraId="160E0791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Condição de Pagamento, Conta a Receber, Conta a Pagar</w:t>
      </w:r>
    </w:p>
    <w:p w14:paraId="7A086877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2F9C8695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22E3C498" w14:textId="7923414F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Condição de Pag./ Forma de Pag.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711E151" w14:textId="3345061D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.</w:t>
      </w:r>
    </w:p>
    <w:p w14:paraId="341A5A98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21249C4" w14:textId="7EB6A5B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691AD5" w:rsidRPr="00820FF5">
        <w:rPr>
          <w:rFonts w:cs="Arial"/>
          <w:b/>
          <w:bCs/>
          <w:szCs w:val="24"/>
        </w:rPr>
        <w:t>forma de pagamento</w:t>
      </w:r>
    </w:p>
    <w:p w14:paraId="42A4C828" w14:textId="2E2404B2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Condição de Pag.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69F8C5C" w14:textId="630A8C10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Forma de Pag.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1D8797D" w14:textId="36D4E826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691AD5" w:rsidRPr="00820FF5">
        <w:rPr>
          <w:rFonts w:cs="Arial"/>
          <w:szCs w:val="24"/>
        </w:rPr>
        <w:t>formas de pagamento</w:t>
      </w:r>
      <w:r w:rsidRPr="00820FF5">
        <w:rPr>
          <w:rFonts w:cs="Arial"/>
          <w:szCs w:val="24"/>
        </w:rPr>
        <w:t xml:space="preserve"> com os campos: Có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digo, Forma de Pagamento, Situação, Ações.</w:t>
      </w:r>
    </w:p>
    <w:p w14:paraId="18B9A8F9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17EDBABB" w14:textId="0DDF5C58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0F342B20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5F672631" w14:textId="0E9F0E00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C64AFD" w:rsidRPr="00820FF5">
        <w:rPr>
          <w:rFonts w:cs="Arial"/>
          <w:b/>
          <w:bCs/>
          <w:szCs w:val="24"/>
        </w:rPr>
        <w:t>forma de pagamento</w:t>
      </w:r>
    </w:p>
    <w:p w14:paraId="13310F27" w14:textId="1CAD65B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Forma de Pagamento</w:t>
      </w:r>
      <w:r w:rsidR="008969E0" w:rsidRPr="00820FF5">
        <w:rPr>
          <w:rFonts w:cs="Arial"/>
          <w:szCs w:val="24"/>
        </w:rPr>
        <w:t>”</w:t>
      </w:r>
      <w:r w:rsidR="00EE6DF1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UC016- Con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sultar Forma Pagamento</w:t>
      </w:r>
    </w:p>
    <w:p w14:paraId="5C1F0D7A" w14:textId="20DAB839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2E54F802" w14:textId="31B22942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</w:t>
      </w:r>
      <w:r w:rsidRPr="00820FF5">
        <w:rPr>
          <w:rFonts w:cs="Arial"/>
          <w:color w:val="auto"/>
          <w:szCs w:val="24"/>
        </w:rPr>
        <w:t>Forma de Paga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>mento</w:t>
      </w:r>
      <w:r w:rsidRPr="00820FF5">
        <w:rPr>
          <w:rFonts w:cs="Arial"/>
          <w:szCs w:val="24"/>
        </w:rPr>
        <w:t xml:space="preserve">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CBB33C8" w14:textId="4D382201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Pr="00820FF5">
        <w:rPr>
          <w:rFonts w:cs="Arial"/>
          <w:color w:val="auto"/>
          <w:szCs w:val="24"/>
        </w:rPr>
        <w:t>Forma de Pagamento</w:t>
      </w:r>
      <w:r w:rsidRPr="00820FF5">
        <w:rPr>
          <w:rFonts w:cs="Arial"/>
          <w:szCs w:val="24"/>
        </w:rPr>
        <w:t>*,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</w:t>
      </w:r>
    </w:p>
    <w:p w14:paraId="04BE24F9" w14:textId="122680C0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0D9D2978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14C9F3B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4CE652E4" w14:textId="3B06D423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3C0E11BA" w14:textId="5F459C79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C64AFD" w:rsidRPr="00820FF5">
        <w:rPr>
          <w:rFonts w:cs="Arial"/>
          <w:b/>
          <w:bCs/>
          <w:szCs w:val="24"/>
        </w:rPr>
        <w:t>forma de pagamento</w:t>
      </w:r>
    </w:p>
    <w:p w14:paraId="02CADDCC" w14:textId="280A4ADA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Alterar </w:t>
      </w:r>
      <w:r w:rsidRPr="00820FF5">
        <w:rPr>
          <w:rFonts w:cs="Arial"/>
          <w:color w:val="auto"/>
          <w:szCs w:val="24"/>
        </w:rPr>
        <w:t>Forma de Pagamento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UC016- Consul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tar Forma Pagamento</w:t>
      </w:r>
    </w:p>
    <w:p w14:paraId="3BAB8AB0" w14:textId="01DA21F3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3EF468E4" w14:textId="28552672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5F60D4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168D356" w14:textId="09068D8B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lastRenderedPageBreak/>
        <w:t xml:space="preserve">4. O usuário altera os seguintes campos: Código, </w:t>
      </w:r>
      <w:r w:rsidRPr="00820FF5">
        <w:rPr>
          <w:rFonts w:cs="Arial"/>
          <w:color w:val="auto"/>
          <w:szCs w:val="24"/>
        </w:rPr>
        <w:t>Forma de Pagamento</w:t>
      </w:r>
      <w:r w:rsidRPr="00820FF5">
        <w:rPr>
          <w:rFonts w:cs="Arial"/>
          <w:szCs w:val="24"/>
        </w:rPr>
        <w:t>*,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</w:t>
      </w:r>
    </w:p>
    <w:p w14:paraId="6D806248" w14:textId="4EFC2A8D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71474E67" w14:textId="77777777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797B523" w14:textId="77777777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0051E5B" w14:textId="7830EC93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3F3156BF" w14:textId="76266A25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1E6C4A" w:rsidRPr="00820FF5">
        <w:rPr>
          <w:rFonts w:cs="Arial"/>
          <w:b/>
          <w:bCs/>
          <w:szCs w:val="24"/>
        </w:rPr>
        <w:t>forma de pagamento</w:t>
      </w:r>
    </w:p>
    <w:p w14:paraId="17B91CC5" w14:textId="25006C61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Excluir </w:t>
      </w:r>
      <w:r w:rsidRPr="00820FF5">
        <w:rPr>
          <w:rFonts w:cs="Arial"/>
          <w:color w:val="auto"/>
          <w:szCs w:val="24"/>
        </w:rPr>
        <w:t>Forma de Pagamento</w:t>
      </w:r>
      <w:r w:rsidRPr="00820FF5">
        <w:rPr>
          <w:rFonts w:cs="Arial"/>
          <w:szCs w:val="24"/>
        </w:rPr>
        <w:t xml:space="preserve"> </w:t>
      </w:r>
      <w:r w:rsidR="008969E0" w:rsidRPr="00820FF5">
        <w:rPr>
          <w:rFonts w:cs="Arial"/>
          <w:szCs w:val="24"/>
        </w:rPr>
        <w:t>“</w:t>
      </w:r>
      <w:r w:rsidR="00E83254" w:rsidRPr="00820FF5">
        <w:rPr>
          <w:rFonts w:cs="Arial"/>
          <w:szCs w:val="24"/>
        </w:rPr>
        <w:t>UC</w:t>
      </w:r>
      <w:r w:rsidRPr="00820FF5">
        <w:rPr>
          <w:rFonts w:cs="Arial"/>
          <w:szCs w:val="24"/>
        </w:rPr>
        <w:t>016- Consul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tar Forma Pagamento</w:t>
      </w:r>
    </w:p>
    <w:p w14:paraId="567C308D" w14:textId="443B2B96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755F6C42" w14:textId="7503FEEE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E83254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</w:t>
      </w:r>
      <w:r w:rsidRPr="00820FF5">
        <w:rPr>
          <w:rFonts w:cs="Arial"/>
          <w:color w:val="auto"/>
          <w:szCs w:val="24"/>
        </w:rPr>
        <w:t>Forma de Pagamento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68C9146A" w14:textId="6DBFB79A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05210AD7" w14:textId="77777777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5FA995E6" w14:textId="77777777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7F0CDA6" w14:textId="6CF66F61" w:rsidR="00EE6DF1" w:rsidRPr="00820FF5" w:rsidRDefault="00EE6DF1" w:rsidP="008256BD">
      <w:pPr>
        <w:spacing w:after="0" w:line="360" w:lineRule="auto"/>
        <w:contextualSpacing/>
        <w:rPr>
          <w:rFonts w:cs="Arial"/>
          <w:szCs w:val="24"/>
        </w:rPr>
      </w:pPr>
    </w:p>
    <w:p w14:paraId="557AD41D" w14:textId="77777777" w:rsidR="00C9648B" w:rsidRPr="00820FF5" w:rsidRDefault="00C9648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64282FB4" w14:textId="77777777" w:rsidR="00C9648B" w:rsidRPr="00820FF5" w:rsidRDefault="00C9648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74BAFE0E" w14:textId="25114287" w:rsidR="00C9648B" w:rsidRPr="00820FF5" w:rsidRDefault="00C9648B" w:rsidP="008256BD">
      <w:pPr>
        <w:pStyle w:val="SemEspaamento"/>
        <w:numPr>
          <w:ilvl w:val="0"/>
          <w:numId w:val="2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44B14DFB" w14:textId="26A76679" w:rsidR="00C9648B" w:rsidRPr="00820FF5" w:rsidRDefault="00C9648B" w:rsidP="008256BD">
      <w:pPr>
        <w:pStyle w:val="SemEspaamento"/>
        <w:numPr>
          <w:ilvl w:val="0"/>
          <w:numId w:val="2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6109696D" w14:textId="65B09B9C" w:rsidR="00C9648B" w:rsidRPr="00820FF5" w:rsidRDefault="00C9648B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</w:t>
      </w:r>
      <w:r w:rsidR="004A46F8" w:rsidRPr="00820FF5">
        <w:rPr>
          <w:rFonts w:ascii="Arial" w:hAnsi="Arial" w:cs="Arial"/>
          <w:b/>
          <w:bCs/>
          <w:color w:val="000000"/>
          <w:sz w:val="24"/>
          <w:szCs w:val="24"/>
        </w:rPr>
        <w:t>uma forma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de </w:t>
      </w:r>
      <w:r w:rsidR="00E83254" w:rsidRPr="00820FF5">
        <w:rPr>
          <w:rFonts w:ascii="Arial" w:hAnsi="Arial" w:cs="Arial"/>
          <w:b/>
          <w:bCs/>
          <w:color w:val="000000"/>
          <w:sz w:val="24"/>
          <w:szCs w:val="24"/>
        </w:rPr>
        <w:t>p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agamento já cadastrad</w:t>
      </w:r>
      <w:r w:rsidR="005F60D4">
        <w:rPr>
          <w:rFonts w:ascii="Arial" w:hAnsi="Arial" w:cs="Arial"/>
          <w:b/>
          <w:bCs/>
          <w:color w:val="000000"/>
          <w:sz w:val="24"/>
          <w:szCs w:val="24"/>
        </w:rPr>
        <w:t>a</w:t>
      </w:r>
    </w:p>
    <w:p w14:paraId="411E733C" w14:textId="434EA95B" w:rsidR="00C9648B" w:rsidRPr="008256BD" w:rsidRDefault="00C9648B" w:rsidP="008256BD">
      <w:pPr>
        <w:pStyle w:val="PargrafodaLista"/>
        <w:numPr>
          <w:ilvl w:val="0"/>
          <w:numId w:val="2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insere uma </w:t>
      </w:r>
      <w:bookmarkStart w:id="1195" w:name="_Hlk56715823"/>
      <w:r w:rsidRPr="008256BD">
        <w:rPr>
          <w:sz w:val="24"/>
          <w:szCs w:val="24"/>
        </w:rPr>
        <w:t>Forma de Pagamento</w:t>
      </w:r>
      <w:bookmarkEnd w:id="1195"/>
      <w:r w:rsidRPr="008256BD">
        <w:rPr>
          <w:sz w:val="24"/>
          <w:szCs w:val="24"/>
        </w:rPr>
        <w:t xml:space="preserve"> já cadastrad</w:t>
      </w:r>
      <w:r w:rsidR="005F60D4">
        <w:rPr>
          <w:sz w:val="24"/>
          <w:szCs w:val="24"/>
        </w:rPr>
        <w:t>a</w:t>
      </w:r>
    </w:p>
    <w:p w14:paraId="48378935" w14:textId="1B22BD84" w:rsidR="00C9648B" w:rsidRPr="008256BD" w:rsidRDefault="00C9648B" w:rsidP="008256BD">
      <w:pPr>
        <w:pStyle w:val="PargrafodaLista"/>
        <w:numPr>
          <w:ilvl w:val="0"/>
          <w:numId w:val="2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Forma de Pagamento já cadas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159789E0" w14:textId="16BD1B55" w:rsidR="00C9648B" w:rsidRPr="00820FF5" w:rsidRDefault="00C9648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E3 - O usuário tenta excluir uma </w:t>
      </w:r>
      <w:r w:rsidR="00E83254" w:rsidRPr="00820FF5">
        <w:rPr>
          <w:rFonts w:cs="Arial"/>
          <w:b/>
          <w:bCs/>
          <w:color w:val="auto"/>
          <w:szCs w:val="24"/>
        </w:rPr>
        <w:t>f</w:t>
      </w:r>
      <w:r w:rsidRPr="00820FF5">
        <w:rPr>
          <w:rFonts w:cs="Arial"/>
          <w:b/>
          <w:bCs/>
          <w:color w:val="auto"/>
          <w:szCs w:val="24"/>
        </w:rPr>
        <w:t xml:space="preserve">orma de </w:t>
      </w:r>
      <w:r w:rsidR="00E83254" w:rsidRPr="00820FF5">
        <w:rPr>
          <w:rFonts w:cs="Arial"/>
          <w:b/>
          <w:bCs/>
          <w:color w:val="auto"/>
          <w:szCs w:val="24"/>
        </w:rPr>
        <w:t>p</w:t>
      </w:r>
      <w:r w:rsidRPr="00820FF5">
        <w:rPr>
          <w:rFonts w:cs="Arial"/>
          <w:b/>
          <w:bCs/>
          <w:color w:val="auto"/>
          <w:szCs w:val="24"/>
        </w:rPr>
        <w:t>agamento</w:t>
      </w:r>
      <w:r w:rsidRPr="00820FF5">
        <w:rPr>
          <w:rFonts w:cs="Arial"/>
          <w:b/>
          <w:bCs/>
          <w:szCs w:val="24"/>
        </w:rPr>
        <w:t xml:space="preserve"> que está vinculado a outro registro</w:t>
      </w:r>
    </w:p>
    <w:p w14:paraId="7191251F" w14:textId="3BC3E14C" w:rsidR="00C9648B" w:rsidRPr="008256BD" w:rsidRDefault="00C9648B" w:rsidP="008256BD">
      <w:pPr>
        <w:pStyle w:val="PargrafodaLista"/>
        <w:numPr>
          <w:ilvl w:val="0"/>
          <w:numId w:val="2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684A12CA" w14:textId="45DC8A85" w:rsidR="00C9648B" w:rsidRPr="008256BD" w:rsidRDefault="00C9648B" w:rsidP="008256BD">
      <w:pPr>
        <w:pStyle w:val="PargrafodaLista"/>
        <w:numPr>
          <w:ilvl w:val="0"/>
          <w:numId w:val="2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</w:t>
      </w:r>
      <w:r w:rsidR="005F60D4">
        <w:rPr>
          <w:sz w:val="24"/>
          <w:szCs w:val="24"/>
        </w:rPr>
        <w:t xml:space="preserve">a </w:t>
      </w:r>
      <w:r w:rsidRPr="008256BD">
        <w:rPr>
          <w:sz w:val="24"/>
          <w:szCs w:val="24"/>
        </w:rPr>
        <w:t xml:space="preserve">Forma de Pagamento pois </w:t>
      </w:r>
      <w:r w:rsidR="005F60D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mesm</w:t>
      </w:r>
      <w:r w:rsidR="005F60D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está relacionad</w:t>
      </w:r>
      <w:r w:rsidR="005F60D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a outro registro. Deseja desativar?</w:t>
      </w:r>
      <w:r w:rsidR="008969E0" w:rsidRPr="008256BD">
        <w:rPr>
          <w:sz w:val="24"/>
          <w:szCs w:val="24"/>
        </w:rPr>
        <w:t>”</w:t>
      </w:r>
      <w:r w:rsidRPr="008256BD">
        <w:rPr>
          <w:sz w:val="24"/>
          <w:szCs w:val="24"/>
        </w:rPr>
        <w:t xml:space="preserve"> </w:t>
      </w:r>
    </w:p>
    <w:p w14:paraId="451BC5AA" w14:textId="77777777" w:rsidR="00C9648B" w:rsidRPr="00820FF5" w:rsidRDefault="00C9648B" w:rsidP="008256BD">
      <w:pPr>
        <w:spacing w:after="0" w:line="360" w:lineRule="auto"/>
        <w:contextualSpacing/>
        <w:rPr>
          <w:rFonts w:cs="Arial"/>
          <w:szCs w:val="24"/>
        </w:rPr>
      </w:pPr>
    </w:p>
    <w:p w14:paraId="4015035E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CFB3D0A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6E158D0" w14:textId="6A2A1F2F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5E18DCCF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0099429A" w14:textId="367F6762" w:rsidR="004C26D4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11B8F4D" wp14:editId="5494DFF7">
            <wp:extent cx="5400040" cy="303276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F351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5D74DB7E" w14:textId="0A127182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67154CB5" w14:textId="3C5C46AA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7F86C0B" wp14:editId="5620DC62">
            <wp:extent cx="5400040" cy="30378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B23D" w14:textId="643596C4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372CB716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6DC2A5BB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978A015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33A21E58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6D72F234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283962F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F5CE60D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09F268F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33B0FF28" w14:textId="7556F678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2A72FDF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C95A758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Nome</w:t>
            </w:r>
          </w:p>
        </w:tc>
        <w:tc>
          <w:tcPr>
            <w:tcW w:w="1243" w:type="dxa"/>
          </w:tcPr>
          <w:p w14:paraId="5441B51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77CDBA5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1C503149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885BC88" w14:textId="0B91ABA3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5D9E720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2289D22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05FC01C4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B7F6E73" w14:textId="2EDFE809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72BCFCB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573777C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4B5EAE87" w14:textId="58F98111" w:rsidR="004C26D4" w:rsidRPr="00820FF5" w:rsidRDefault="00C9648B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ab/>
      </w:r>
    </w:p>
    <w:p w14:paraId="0A6245CE" w14:textId="77777777" w:rsidR="00C9648B" w:rsidRPr="00820FF5" w:rsidRDefault="00C9648B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76D9536C" w14:textId="3F0B3A84" w:rsidR="00C9648B" w:rsidRDefault="00C9648B" w:rsidP="00820FF5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FF30CFC" wp14:editId="64A5E1A0">
            <wp:extent cx="1676400" cy="23431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B19F" w14:textId="77777777" w:rsidR="005F60D4" w:rsidRPr="00820FF5" w:rsidRDefault="005F60D4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5E7A2088" w14:textId="138723A0" w:rsidR="00C67693" w:rsidRPr="00820FF5" w:rsidRDefault="00C67693" w:rsidP="00FB0EBF">
      <w:pPr>
        <w:pStyle w:val="Ttulo2"/>
      </w:pPr>
      <w:bookmarkStart w:id="1196" w:name="_Toc57324040"/>
      <w:r w:rsidRPr="00820FF5">
        <w:t>Fornecedores</w:t>
      </w:r>
      <w:bookmarkEnd w:id="1196"/>
    </w:p>
    <w:p w14:paraId="426E7DA1" w14:textId="48A4E68C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D0763D2" wp14:editId="538E2407">
            <wp:extent cx="5400040" cy="25139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D7115" w14:textId="1E264277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232546FE" w14:textId="77777777" w:rsidR="005F60D4" w:rsidRDefault="005F60D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6B4E89B7" w14:textId="77777777" w:rsidR="005F60D4" w:rsidRDefault="005F60D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4E894D93" w14:textId="77777777" w:rsidR="005F60D4" w:rsidRDefault="005F60D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943E81F" w14:textId="0F2D0E46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DESCRIÇÃO DE CASOS DE USO</w:t>
      </w:r>
    </w:p>
    <w:p w14:paraId="2D2CBA24" w14:textId="7811AD1C" w:rsidR="00F06915" w:rsidRDefault="00F06915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592B0BD3" w14:textId="77777777" w:rsidR="005F60D4" w:rsidRPr="00820FF5" w:rsidRDefault="005F60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7EDB87E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 restritos</w:t>
      </w:r>
    </w:p>
    <w:p w14:paraId="65CB8334" w14:textId="7FCF33BC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 fornecedor seja cadastrado mais de uma vez;</w:t>
      </w:r>
    </w:p>
    <w:p w14:paraId="4B753C07" w14:textId="5332FBEE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 fornecedor se estiver relacio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nada com outros registros.</w:t>
      </w:r>
    </w:p>
    <w:p w14:paraId="3CD0972A" w14:textId="3E03DCC5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70B895D7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459508A" w14:textId="0104FC00" w:rsidR="00F06915" w:rsidRDefault="00F06915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Gerenciar </w:t>
      </w:r>
      <w:r w:rsidRPr="00820FF5">
        <w:rPr>
          <w:rFonts w:cs="Arial"/>
          <w:color w:val="auto"/>
          <w:szCs w:val="24"/>
        </w:rPr>
        <w:t>Fornecedor</w:t>
      </w:r>
      <w:r w:rsidRPr="00820FF5">
        <w:rPr>
          <w:rFonts w:cs="Arial"/>
          <w:szCs w:val="24"/>
        </w:rPr>
        <w:t>.</w:t>
      </w:r>
    </w:p>
    <w:p w14:paraId="37443270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2173ACA7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6DB35982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3539427D" w14:textId="71F9FDD1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5E00B764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5C885297" w14:textId="26E5BD86" w:rsidR="00F06915" w:rsidRDefault="00F06915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56A48AEE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74D54DD5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3617E28F" w14:textId="001A34DF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Compra, Contas a Pagar.</w:t>
      </w:r>
    </w:p>
    <w:p w14:paraId="1E8B386F" w14:textId="31262786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2FDEFA7B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183C1EDF" w14:textId="3D529FCA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Fornecedores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FC6FCDA" w14:textId="71F572FB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3B965F55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12D41108" w14:textId="18159DA2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5F21E5" w:rsidRPr="00820FF5">
        <w:rPr>
          <w:rFonts w:cs="Arial"/>
          <w:b/>
          <w:bCs/>
          <w:szCs w:val="24"/>
        </w:rPr>
        <w:t>fornecedor</w:t>
      </w:r>
    </w:p>
    <w:p w14:paraId="6C9E0884" w14:textId="243A47E4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Fornecedores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5B99B08" w14:textId="41BF51D9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5F21E5" w:rsidRPr="00820FF5">
        <w:rPr>
          <w:rFonts w:cs="Arial"/>
          <w:szCs w:val="24"/>
        </w:rPr>
        <w:t>Fornecedores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C7D24C0" w14:textId="6AE4B7B0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691AD5" w:rsidRPr="00820FF5">
        <w:rPr>
          <w:rFonts w:cs="Arial"/>
          <w:szCs w:val="24"/>
        </w:rPr>
        <w:t>fornecedores</w:t>
      </w:r>
      <w:r w:rsidRPr="00820FF5">
        <w:rPr>
          <w:rFonts w:cs="Arial"/>
          <w:szCs w:val="24"/>
        </w:rPr>
        <w:t xml:space="preserve"> com os campos: Código, For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necedor Nome, Fantasia/Apelido, Crédito, Telefone, Situação e Ações</w:t>
      </w:r>
    </w:p>
    <w:p w14:paraId="27F79EFC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7049001E" w14:textId="621F157B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0660C710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9C17260" w14:textId="7526A374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5F21E5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>ornecedor</w:t>
      </w:r>
    </w:p>
    <w:p w14:paraId="1D4DA43E" w14:textId="1EC995BF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Fornecedor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UC08- Consultar de For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necedores</w:t>
      </w:r>
    </w:p>
    <w:p w14:paraId="46A2B06C" w14:textId="6367CE2D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6A56E72A" w14:textId="3ADDD735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fornecedor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B574188" w14:textId="10AB1759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altera os seguintes campos: Código, Tipo*, Fornecedor*, Nome Fan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tasia, Situação, Endereço*, Número*, Complemento, Bairro*, Cep*, Cidade*, Te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lefone*, </w:t>
      </w:r>
      <w:proofErr w:type="spellStart"/>
      <w:r w:rsidRPr="00820FF5">
        <w:rPr>
          <w:rFonts w:cs="Arial"/>
          <w:szCs w:val="24"/>
        </w:rPr>
        <w:t>Email</w:t>
      </w:r>
      <w:proofErr w:type="spellEnd"/>
      <w:r w:rsidRPr="00820FF5">
        <w:rPr>
          <w:rFonts w:cs="Arial"/>
          <w:szCs w:val="24"/>
        </w:rPr>
        <w:t>*, Contato*, Inscrição estadual*, CNPJ, Limite de Credito*, Condi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 Pagamento, Observação.</w:t>
      </w:r>
    </w:p>
    <w:p w14:paraId="4A7147EC" w14:textId="06D65E6B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76E11082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3433B05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D88089E" w14:textId="5AD611FA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0490B8A9" w14:textId="13AD958D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5F21E5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>ornecedor</w:t>
      </w:r>
    </w:p>
    <w:p w14:paraId="0909573B" w14:textId="01D15A30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Fornecedor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UC08- Consultar de Forne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cedores</w:t>
      </w:r>
    </w:p>
    <w:p w14:paraId="50301BA5" w14:textId="205D7C4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60A15810" w14:textId="3D7560CC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BD0793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8BC56D3" w14:textId="748EE974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Fornecedor*, Nome Fantasia, Situação, Endereço*, Número*, Complemento, Bairro*, Cep*, Cidade*, Tele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fone*, </w:t>
      </w:r>
      <w:proofErr w:type="spellStart"/>
      <w:r w:rsidRPr="00820FF5">
        <w:rPr>
          <w:rFonts w:cs="Arial"/>
          <w:szCs w:val="24"/>
        </w:rPr>
        <w:t>Email</w:t>
      </w:r>
      <w:proofErr w:type="spellEnd"/>
      <w:r w:rsidRPr="00820FF5">
        <w:rPr>
          <w:rFonts w:cs="Arial"/>
          <w:szCs w:val="24"/>
        </w:rPr>
        <w:t>*, Contato*, Inscrição estadual*, CNPJ, Limite de Credito*, Condição Pagamento, Observação.</w:t>
      </w:r>
    </w:p>
    <w:p w14:paraId="5C5B9D8A" w14:textId="7DB4F02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41B79C83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BFC1E37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617C9C9A" w14:textId="06140ACC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6DEC4F04" w14:textId="0F0BCD9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3A24CB" w:rsidRPr="00820FF5">
        <w:rPr>
          <w:rFonts w:cs="Arial"/>
          <w:b/>
          <w:bCs/>
          <w:szCs w:val="24"/>
        </w:rPr>
        <w:t>fornecedor</w:t>
      </w:r>
    </w:p>
    <w:p w14:paraId="2ADBEADC" w14:textId="071E8C33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Fornecedor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UC08- Consultar de For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necedores</w:t>
      </w:r>
    </w:p>
    <w:p w14:paraId="252EAE4E" w14:textId="39E043D2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0AE1BA69" w14:textId="133C1310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3A24CB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{fornece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dor}.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10B8F9FB" w14:textId="018C89B2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235ACFA0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5. O sistema exibe uma mensagem de sucesso</w:t>
      </w:r>
    </w:p>
    <w:p w14:paraId="6DDC04DD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49EEEC4E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597DF925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50CBD9AE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376ACEDD" w14:textId="3388AD7B" w:rsidR="00F06915" w:rsidRPr="00820FF5" w:rsidRDefault="00F06915" w:rsidP="008256BD">
      <w:pPr>
        <w:pStyle w:val="SemEspaamento"/>
        <w:numPr>
          <w:ilvl w:val="0"/>
          <w:numId w:val="2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178EC848" w14:textId="0A4BCABB" w:rsidR="00F06915" w:rsidRPr="00820FF5" w:rsidRDefault="00F06915" w:rsidP="008256BD">
      <w:pPr>
        <w:pStyle w:val="SemEspaamento"/>
        <w:numPr>
          <w:ilvl w:val="0"/>
          <w:numId w:val="2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5BA63D62" w14:textId="4E9D1830" w:rsidR="00F06915" w:rsidRPr="00820FF5" w:rsidRDefault="00F06915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Fornecedor já cadastrado</w:t>
      </w:r>
    </w:p>
    <w:p w14:paraId="138DC088" w14:textId="4D4C6056" w:rsidR="00F06915" w:rsidRPr="008256BD" w:rsidRDefault="00F06915" w:rsidP="008256BD">
      <w:pPr>
        <w:pStyle w:val="PargrafodaLista"/>
        <w:numPr>
          <w:ilvl w:val="0"/>
          <w:numId w:val="2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fornecedor já cadastrado</w:t>
      </w:r>
    </w:p>
    <w:p w14:paraId="401FD269" w14:textId="5B0F4401" w:rsidR="00F06915" w:rsidRPr="008256BD" w:rsidRDefault="00F06915" w:rsidP="008256BD">
      <w:pPr>
        <w:pStyle w:val="PargrafodaLista"/>
        <w:numPr>
          <w:ilvl w:val="0"/>
          <w:numId w:val="2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Fornecedor já cadastrad</w:t>
      </w:r>
      <w:r w:rsidR="005F60D4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1FD7D80B" w14:textId="4550A1F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 fornecedor que está vinculado a outro re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gistro</w:t>
      </w:r>
    </w:p>
    <w:p w14:paraId="3687E5EE" w14:textId="73B0C8A8" w:rsidR="00F06915" w:rsidRPr="008256BD" w:rsidRDefault="00F06915" w:rsidP="008256BD">
      <w:pPr>
        <w:pStyle w:val="PargrafodaLista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168C9D53" w14:textId="370B5121" w:rsidR="00F06915" w:rsidRPr="008256BD" w:rsidRDefault="00F06915" w:rsidP="008256BD">
      <w:pPr>
        <w:pStyle w:val="PargrafodaLista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este for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necedor pois o mesmo está relacionado a outro registro. Deseja desati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56C5E7B1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1BCCD8CE" w14:textId="550D6B23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1CA60A77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080C8979" w14:textId="37BA7076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559F399" wp14:editId="2260E55F">
            <wp:extent cx="5400040" cy="3040380"/>
            <wp:effectExtent l="0" t="0" r="0" b="762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39D5" w14:textId="73AC677C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380AE859" w14:textId="1580722E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64028F91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514A98BF" w14:textId="53BE023D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B68D11A" wp14:editId="6F545B4F">
            <wp:extent cx="5400040" cy="30384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93D3" w14:textId="77777777" w:rsidR="004C26D4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</w:p>
    <w:p w14:paraId="72248A5D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0"/>
        <w:gridCol w:w="2458"/>
        <w:gridCol w:w="4596"/>
      </w:tblGrid>
      <w:tr w:rsidR="00C67693" w:rsidRPr="00820FF5" w14:paraId="32FDDB51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7EDD0FD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2458" w:type="dxa"/>
          </w:tcPr>
          <w:p w14:paraId="01B48C7D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4596" w:type="dxa"/>
          </w:tcPr>
          <w:p w14:paraId="067E3682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6DCAE821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FD384D6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2458" w:type="dxa"/>
          </w:tcPr>
          <w:p w14:paraId="009BEF3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596" w:type="dxa"/>
          </w:tcPr>
          <w:p w14:paraId="79347DCC" w14:textId="307F59EE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4CCC45D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C382A75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Tipo</w:t>
            </w:r>
          </w:p>
        </w:tc>
        <w:tc>
          <w:tcPr>
            <w:tcW w:w="2458" w:type="dxa"/>
          </w:tcPr>
          <w:p w14:paraId="31C196B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Seleção</w:t>
            </w:r>
          </w:p>
        </w:tc>
        <w:tc>
          <w:tcPr>
            <w:tcW w:w="4596" w:type="dxa"/>
          </w:tcPr>
          <w:p w14:paraId="6ABF6D2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(Física ou Jurídica)</w:t>
            </w:r>
          </w:p>
        </w:tc>
      </w:tr>
      <w:tr w:rsidR="00C67693" w:rsidRPr="00820FF5" w14:paraId="5E3AF8BA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53A12C6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Fornecedor</w:t>
            </w:r>
          </w:p>
        </w:tc>
        <w:tc>
          <w:tcPr>
            <w:tcW w:w="2458" w:type="dxa"/>
          </w:tcPr>
          <w:p w14:paraId="6931C56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356E298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31CDF3D0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764E09F" w14:textId="3DF4FD73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Nome Fantasia</w:t>
            </w:r>
          </w:p>
        </w:tc>
        <w:tc>
          <w:tcPr>
            <w:tcW w:w="2458" w:type="dxa"/>
          </w:tcPr>
          <w:p w14:paraId="140A009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5EC4751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6CC2E16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50F4C5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Endereço</w:t>
            </w:r>
          </w:p>
        </w:tc>
        <w:tc>
          <w:tcPr>
            <w:tcW w:w="2458" w:type="dxa"/>
          </w:tcPr>
          <w:p w14:paraId="76EFFD3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6FD22AD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15C8480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0B4E487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Numero</w:t>
            </w:r>
          </w:p>
        </w:tc>
        <w:tc>
          <w:tcPr>
            <w:tcW w:w="2458" w:type="dxa"/>
          </w:tcPr>
          <w:p w14:paraId="553FF16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111CB7EA" w14:textId="40D7270B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</w:t>
            </w:r>
            <w:r w:rsidR="0062108D" w:rsidRPr="00820FF5">
              <w:rPr>
                <w:rFonts w:cs="Arial"/>
                <w:szCs w:val="24"/>
              </w:rPr>
              <w:t>1</w:t>
            </w:r>
            <w:r w:rsidRPr="00820FF5">
              <w:rPr>
                <w:rFonts w:cs="Arial"/>
                <w:szCs w:val="24"/>
              </w:rPr>
              <w:t xml:space="preserve"> caracteres e no máximo 10.</w:t>
            </w:r>
          </w:p>
        </w:tc>
      </w:tr>
      <w:tr w:rsidR="00C67693" w:rsidRPr="00820FF5" w14:paraId="3B7AEF00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3F7FFAF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Complemento</w:t>
            </w:r>
          </w:p>
        </w:tc>
        <w:tc>
          <w:tcPr>
            <w:tcW w:w="2458" w:type="dxa"/>
          </w:tcPr>
          <w:p w14:paraId="2BCC18C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4FDF102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0608863C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762F9622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Bairro</w:t>
            </w:r>
          </w:p>
        </w:tc>
        <w:tc>
          <w:tcPr>
            <w:tcW w:w="2458" w:type="dxa"/>
          </w:tcPr>
          <w:p w14:paraId="1A9F8CF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75EFA7E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1420EBA8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0126C77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CEP</w:t>
            </w:r>
          </w:p>
        </w:tc>
        <w:tc>
          <w:tcPr>
            <w:tcW w:w="2458" w:type="dxa"/>
          </w:tcPr>
          <w:p w14:paraId="2DD7BB5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483AD59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9 caracteres.</w:t>
            </w:r>
          </w:p>
        </w:tc>
      </w:tr>
      <w:tr w:rsidR="00C67693" w:rsidRPr="00820FF5" w14:paraId="4A9F7A9D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DFD51C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Cidade</w:t>
            </w:r>
          </w:p>
        </w:tc>
        <w:tc>
          <w:tcPr>
            <w:tcW w:w="2458" w:type="dxa"/>
          </w:tcPr>
          <w:p w14:paraId="0A37905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Cidade</w:t>
            </w:r>
          </w:p>
        </w:tc>
        <w:tc>
          <w:tcPr>
            <w:tcW w:w="4596" w:type="dxa"/>
          </w:tcPr>
          <w:p w14:paraId="10A9514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do cadastro de Cidades.</w:t>
            </w:r>
          </w:p>
        </w:tc>
      </w:tr>
      <w:tr w:rsidR="00C67693" w:rsidRPr="00820FF5" w14:paraId="04405250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632FBBDD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Telefone</w:t>
            </w:r>
          </w:p>
        </w:tc>
        <w:tc>
          <w:tcPr>
            <w:tcW w:w="2458" w:type="dxa"/>
          </w:tcPr>
          <w:p w14:paraId="3946FD8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737901A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3466088E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32A26BD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E-mail</w:t>
            </w:r>
          </w:p>
        </w:tc>
        <w:tc>
          <w:tcPr>
            <w:tcW w:w="2458" w:type="dxa"/>
          </w:tcPr>
          <w:p w14:paraId="1C106B2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3CEB92A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0C146BE0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962FB0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Contato</w:t>
            </w:r>
          </w:p>
        </w:tc>
        <w:tc>
          <w:tcPr>
            <w:tcW w:w="2458" w:type="dxa"/>
          </w:tcPr>
          <w:p w14:paraId="7545851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0710017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5557BC7B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067B34B7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RG / Inscrição estadual</w:t>
            </w:r>
          </w:p>
        </w:tc>
        <w:tc>
          <w:tcPr>
            <w:tcW w:w="2458" w:type="dxa"/>
          </w:tcPr>
          <w:p w14:paraId="3FA1F6C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4384B670" w14:textId="4B3020B3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1</w:t>
            </w:r>
            <w:r w:rsidR="008B190A" w:rsidRPr="00820FF5">
              <w:rPr>
                <w:rFonts w:cs="Arial"/>
                <w:szCs w:val="24"/>
              </w:rPr>
              <w:t>6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67693" w:rsidRPr="00820FF5" w14:paraId="31E15FFD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21E693B3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CPF/CNPJ</w:t>
            </w:r>
          </w:p>
        </w:tc>
        <w:tc>
          <w:tcPr>
            <w:tcW w:w="2458" w:type="dxa"/>
          </w:tcPr>
          <w:p w14:paraId="25BD0BC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60798B49" w14:textId="6F73EBE1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1</w:t>
            </w:r>
            <w:r w:rsidR="0062108D" w:rsidRPr="00820FF5">
              <w:rPr>
                <w:rFonts w:cs="Arial"/>
                <w:szCs w:val="24"/>
              </w:rPr>
              <w:t>6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67693" w:rsidRPr="00820FF5" w14:paraId="49034865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2E2C390A" w14:textId="3228D285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Limite de Crédito</w:t>
            </w:r>
          </w:p>
        </w:tc>
        <w:tc>
          <w:tcPr>
            <w:tcW w:w="2458" w:type="dxa"/>
          </w:tcPr>
          <w:p w14:paraId="7194FD1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596" w:type="dxa"/>
          </w:tcPr>
          <w:p w14:paraId="7BBE27A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 obrigatório, maior que 0.</w:t>
            </w:r>
          </w:p>
        </w:tc>
      </w:tr>
      <w:tr w:rsidR="00C67693" w:rsidRPr="00820FF5" w14:paraId="55C09D2B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DFD1CBE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Condição de Pagamento</w:t>
            </w:r>
          </w:p>
        </w:tc>
        <w:tc>
          <w:tcPr>
            <w:tcW w:w="2458" w:type="dxa"/>
          </w:tcPr>
          <w:p w14:paraId="1244548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proofErr w:type="spellStart"/>
            <w:r w:rsidRPr="00820FF5">
              <w:rPr>
                <w:rFonts w:cs="Arial"/>
                <w:szCs w:val="24"/>
              </w:rPr>
              <w:t>CondicaoPagamento</w:t>
            </w:r>
            <w:proofErr w:type="spellEnd"/>
          </w:p>
        </w:tc>
        <w:tc>
          <w:tcPr>
            <w:tcW w:w="4596" w:type="dxa"/>
          </w:tcPr>
          <w:p w14:paraId="626B9F06" w14:textId="3A36C018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 obrigatório, seleção conforme o ca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dastro de Condição de pagamento.</w:t>
            </w:r>
          </w:p>
        </w:tc>
      </w:tr>
      <w:tr w:rsidR="00C67693" w:rsidRPr="00820FF5" w14:paraId="7B9BE4A2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595A5B5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2458" w:type="dxa"/>
          </w:tcPr>
          <w:p w14:paraId="7A6F78A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21740977" w14:textId="7B1D9DB0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opcional, mínimo 5 caracteres e no máximo </w:t>
            </w:r>
            <w:r w:rsidR="0062108D" w:rsidRPr="00820FF5">
              <w:rPr>
                <w:rFonts w:cs="Arial"/>
                <w:szCs w:val="24"/>
              </w:rPr>
              <w:t>255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67693" w:rsidRPr="00820FF5" w14:paraId="2FAC8162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269F02DB" w14:textId="3FBC2108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2458" w:type="dxa"/>
          </w:tcPr>
          <w:p w14:paraId="3D3D438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596" w:type="dxa"/>
          </w:tcPr>
          <w:p w14:paraId="7254862E" w14:textId="4230D8A8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trado.</w:t>
            </w:r>
          </w:p>
        </w:tc>
      </w:tr>
      <w:tr w:rsidR="00C67693" w:rsidRPr="00820FF5" w14:paraId="31DBD999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07EC4B05" w14:textId="4BDF4C41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2458" w:type="dxa"/>
          </w:tcPr>
          <w:p w14:paraId="0F06BE0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596" w:type="dxa"/>
          </w:tcPr>
          <w:p w14:paraId="10B6049E" w14:textId="55DD5A73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zado.</w:t>
            </w:r>
          </w:p>
        </w:tc>
      </w:tr>
    </w:tbl>
    <w:p w14:paraId="715C56BD" w14:textId="28E1D27A" w:rsidR="004C26D4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</w:p>
    <w:p w14:paraId="5660CDC0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422AA70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3F77144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FD6BC83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93E4BD6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F94C0FE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4E611B8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F456CCE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E515E0A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2695759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9A87A92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0CA4C20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A546C62" w14:textId="27667604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664F5A45" w14:textId="75BC51E9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70DFAB0" wp14:editId="6AC2CFF6">
            <wp:extent cx="5400040" cy="545528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5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5F6A" w14:textId="23F72CFF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00F246C5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BBB12FC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1748539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C921729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EB42F52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0D8DECD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ECC3995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8524202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76DAD7E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4D0B890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E02C052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C85F313" w14:textId="27FC6120" w:rsidR="00252BCC" w:rsidRPr="00820FF5" w:rsidRDefault="00252BCC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Diagrama de </w:t>
      </w:r>
      <w:r w:rsidR="00EA6F5B" w:rsidRPr="00820FF5">
        <w:rPr>
          <w:rFonts w:cs="Arial"/>
          <w:b/>
          <w:bCs/>
          <w:szCs w:val="24"/>
        </w:rPr>
        <w:t>sequência</w:t>
      </w:r>
    </w:p>
    <w:p w14:paraId="19783AB6" w14:textId="0D1B6C16" w:rsidR="00252BCC" w:rsidRPr="00820FF5" w:rsidRDefault="00EC7E9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48DC64D" wp14:editId="0967656A">
            <wp:extent cx="4983260" cy="8435340"/>
            <wp:effectExtent l="0" t="0" r="8255" b="381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914" cy="843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14A2" w14:textId="2B568046" w:rsidR="00C67693" w:rsidRPr="00820FF5" w:rsidRDefault="00C67693" w:rsidP="00FB0EBF">
      <w:pPr>
        <w:pStyle w:val="Ttulo2"/>
      </w:pPr>
      <w:bookmarkStart w:id="1197" w:name="_Toc57324041"/>
      <w:r w:rsidRPr="00820FF5">
        <w:lastRenderedPageBreak/>
        <w:t>Função funcionários</w:t>
      </w:r>
      <w:bookmarkEnd w:id="1197"/>
    </w:p>
    <w:p w14:paraId="3083C24A" w14:textId="00303252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AC841B7" wp14:editId="1F4048A9">
            <wp:extent cx="5400040" cy="3142615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2CBC" w14:textId="04214CD8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</w:p>
    <w:p w14:paraId="312EDBE8" w14:textId="77777777" w:rsidR="008D72B4" w:rsidRPr="00820FF5" w:rsidRDefault="008D72B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6DB72F24" w14:textId="34295402" w:rsidR="008D72B4" w:rsidRDefault="008D72B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30889E81" w14:textId="77777777" w:rsidR="00DD4480" w:rsidRPr="00820FF5" w:rsidRDefault="00DD448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7986C72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 restritos</w:t>
      </w:r>
    </w:p>
    <w:p w14:paraId="1D850857" w14:textId="323877E1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 xml:space="preserve">: O sistema não permite que uma </w:t>
      </w:r>
      <w:proofErr w:type="gramStart"/>
      <w:r w:rsidRPr="00820FF5">
        <w:rPr>
          <w:rFonts w:cs="Arial"/>
          <w:szCs w:val="24"/>
        </w:rPr>
        <w:t>função funcionári</w:t>
      </w:r>
      <w:r w:rsidR="00DD4480">
        <w:rPr>
          <w:rFonts w:cs="Arial"/>
          <w:szCs w:val="24"/>
        </w:rPr>
        <w:t>o</w:t>
      </w:r>
      <w:proofErr w:type="gramEnd"/>
      <w:r w:rsidRPr="00820FF5">
        <w:rPr>
          <w:rFonts w:cs="Arial"/>
          <w:szCs w:val="24"/>
        </w:rPr>
        <w:t xml:space="preserve"> seja cadastrada mais de uma vez;</w:t>
      </w:r>
    </w:p>
    <w:p w14:paraId="139DAA8E" w14:textId="37E0953E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uma função funcionário se estiver relacionada com outros registros.</w:t>
      </w:r>
    </w:p>
    <w:p w14:paraId="3DCA5027" w14:textId="73E55B9D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</w:p>
    <w:p w14:paraId="184A1AB5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6DEF5470" w14:textId="411C2772" w:rsidR="008D72B4" w:rsidRDefault="008D72B4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Função Funcionário.</w:t>
      </w:r>
    </w:p>
    <w:p w14:paraId="702223B1" w14:textId="77777777" w:rsidR="00DD4480" w:rsidRPr="00820FF5" w:rsidRDefault="00DD4480" w:rsidP="008256BD">
      <w:pPr>
        <w:spacing w:after="0" w:line="360" w:lineRule="auto"/>
        <w:contextualSpacing/>
        <w:rPr>
          <w:rFonts w:cs="Arial"/>
          <w:szCs w:val="24"/>
        </w:rPr>
      </w:pPr>
    </w:p>
    <w:p w14:paraId="11873FDB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CA96F15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40F87FC2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</w:p>
    <w:p w14:paraId="37869BCD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4213C91C" w14:textId="4482793F" w:rsidR="008D72B4" w:rsidRDefault="008D72B4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5C724186" w14:textId="11F1C7E2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038DD7B6" w14:textId="77777777" w:rsidR="00DD4480" w:rsidRPr="00820FF5" w:rsidRDefault="00DD4480" w:rsidP="008256BD">
      <w:pPr>
        <w:spacing w:after="0" w:line="360" w:lineRule="auto"/>
        <w:contextualSpacing/>
        <w:rPr>
          <w:rFonts w:cs="Arial"/>
          <w:szCs w:val="24"/>
        </w:rPr>
      </w:pPr>
    </w:p>
    <w:p w14:paraId="0C171583" w14:textId="77777777" w:rsidR="008D72B4" w:rsidRPr="00820FF5" w:rsidRDefault="008D72B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Pós-Condição </w:t>
      </w:r>
    </w:p>
    <w:p w14:paraId="6CA0EA00" w14:textId="34C34968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Funcionário.</w:t>
      </w:r>
    </w:p>
    <w:p w14:paraId="47D93C26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</w:p>
    <w:p w14:paraId="11BEC652" w14:textId="77777777" w:rsidR="00692BB6" w:rsidRPr="00820FF5" w:rsidRDefault="00692BB6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5ECAE5DE" w14:textId="6C721AC0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Funções 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C8DA63B" w14:textId="2D852B27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</w:p>
    <w:p w14:paraId="5AAB6A3C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D175A75" w14:textId="36E980C3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3A24CB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 xml:space="preserve">unção </w:t>
      </w:r>
      <w:r w:rsidR="003A24CB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>uncionário</w:t>
      </w:r>
    </w:p>
    <w:p w14:paraId="03F63278" w14:textId="3B5BB3ED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Funções Funcionário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.</w:t>
      </w:r>
    </w:p>
    <w:p w14:paraId="16FAD1BB" w14:textId="78AA2862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Funções Funcionário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.</w:t>
      </w:r>
    </w:p>
    <w:p w14:paraId="2F4CA5E3" w14:textId="04DF5B0D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691AD5" w:rsidRPr="00820FF5">
        <w:rPr>
          <w:rFonts w:cs="Arial"/>
          <w:szCs w:val="24"/>
        </w:rPr>
        <w:t xml:space="preserve">funções </w:t>
      </w:r>
      <w:r w:rsidR="000B3370" w:rsidRPr="00820FF5">
        <w:rPr>
          <w:rFonts w:cs="Arial"/>
          <w:szCs w:val="24"/>
        </w:rPr>
        <w:t>funcionário</w:t>
      </w:r>
      <w:r w:rsidRPr="00820FF5">
        <w:rPr>
          <w:rFonts w:cs="Arial"/>
          <w:szCs w:val="24"/>
        </w:rPr>
        <w:t xml:space="preserve"> com os campos: Código, Função Funcionário, Carga Horária, CNH, Situação e Ações.</w:t>
      </w:r>
    </w:p>
    <w:p w14:paraId="2A84BCB9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68D551AE" w14:textId="1959E0B2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</w:p>
    <w:p w14:paraId="3293D69F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6C9D6707" w14:textId="4E178DCA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3A24CB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 xml:space="preserve">unção </w:t>
      </w:r>
      <w:r w:rsidR="003A24CB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>uncionário</w:t>
      </w:r>
    </w:p>
    <w:p w14:paraId="6D866C81" w14:textId="2163D448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Função 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UC044- Consu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lar Função Funcionário</w:t>
      </w:r>
    </w:p>
    <w:p w14:paraId="58FD7F88" w14:textId="07B4C7C9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10126930" w14:textId="091D001A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</w:t>
      </w:r>
      <w:r w:rsidR="003A24CB" w:rsidRPr="00820FF5">
        <w:rPr>
          <w:rFonts w:cs="Arial"/>
          <w:szCs w:val="24"/>
        </w:rPr>
        <w:t>função funcionário</w:t>
      </w:r>
      <w:r w:rsidRPr="00820FF5">
        <w:rPr>
          <w:rFonts w:cs="Arial"/>
          <w:szCs w:val="24"/>
        </w:rPr>
        <w:t xml:space="preserve">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D5A15AE" w14:textId="72E48980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Função Funcionário*, Carga Horária*, CNH, Situação, Descrição, Observação</w:t>
      </w:r>
    </w:p>
    <w:p w14:paraId="73FE735F" w14:textId="16356B66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039D0870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A596D28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280DC037" w14:textId="77777777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</w:p>
    <w:p w14:paraId="4FE1CF87" w14:textId="71339FC1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3A24CB" w:rsidRPr="00820FF5">
        <w:rPr>
          <w:rFonts w:cs="Arial"/>
          <w:b/>
          <w:bCs/>
          <w:szCs w:val="24"/>
        </w:rPr>
        <w:t>função funcionário</w:t>
      </w:r>
    </w:p>
    <w:p w14:paraId="5B482D3B" w14:textId="415A4402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Função 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UC044- Consular Função Funcionário</w:t>
      </w:r>
    </w:p>
    <w:p w14:paraId="3F718D74" w14:textId="3D611720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024C7210" w14:textId="50C10DCD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DD4480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9C077E6" w14:textId="5514FD45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lastRenderedPageBreak/>
        <w:t>4. O usuário altera os seguintes campos: Código, Função Funcionário*, Carga Horária*, CNH, Situação, Descrição, Observação</w:t>
      </w:r>
    </w:p>
    <w:p w14:paraId="77C49336" w14:textId="517B5861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4B507B99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9A27585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7A840C52" w14:textId="7A8E3E32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</w:p>
    <w:p w14:paraId="7BF778FE" w14:textId="45729CC8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3A24CB" w:rsidRPr="00820FF5">
        <w:rPr>
          <w:rFonts w:cs="Arial"/>
          <w:b/>
          <w:bCs/>
          <w:szCs w:val="24"/>
        </w:rPr>
        <w:t>função funcionário</w:t>
      </w:r>
    </w:p>
    <w:p w14:paraId="0A701596" w14:textId="6F9581F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Função 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UC044- Consular Função Funcionário</w:t>
      </w:r>
    </w:p>
    <w:p w14:paraId="2141CA08" w14:textId="319DFAD3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73F06B12" w14:textId="0A1F674A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3A24CB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{Função Funcionário}.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69488D65" w14:textId="0AEFC918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1F653F46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0A392345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3DF50617" w14:textId="230E6A33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</w:p>
    <w:p w14:paraId="0B8326A1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416D9BD2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24FF9D02" w14:textId="5B9EF5ED" w:rsidR="00692BB6" w:rsidRPr="00820FF5" w:rsidRDefault="00692BB6" w:rsidP="008256BD">
      <w:pPr>
        <w:pStyle w:val="SemEspaamento"/>
        <w:numPr>
          <w:ilvl w:val="0"/>
          <w:numId w:val="2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7D3727C5" w14:textId="60C813E6" w:rsidR="00692BB6" w:rsidRPr="00820FF5" w:rsidRDefault="00692BB6" w:rsidP="008256BD">
      <w:pPr>
        <w:pStyle w:val="SemEspaamento"/>
        <w:numPr>
          <w:ilvl w:val="0"/>
          <w:numId w:val="2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47FDACCC" w14:textId="193B4FE3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color w:val="000000"/>
          <w:szCs w:val="24"/>
        </w:rPr>
        <w:t xml:space="preserve">E2 - O usuário insere </w:t>
      </w:r>
      <w:r w:rsidR="003A24CB" w:rsidRPr="00820FF5">
        <w:rPr>
          <w:rFonts w:cs="Arial"/>
          <w:b/>
          <w:bCs/>
          <w:color w:val="000000"/>
          <w:szCs w:val="24"/>
        </w:rPr>
        <w:t>uma função</w:t>
      </w:r>
      <w:r w:rsidR="003A24CB" w:rsidRPr="00820FF5">
        <w:rPr>
          <w:rFonts w:cs="Arial"/>
          <w:b/>
          <w:bCs/>
          <w:szCs w:val="24"/>
        </w:rPr>
        <w:t xml:space="preserve"> funcionário</w:t>
      </w:r>
      <w:r w:rsidRPr="00820FF5">
        <w:rPr>
          <w:rFonts w:cs="Arial"/>
          <w:b/>
          <w:bCs/>
          <w:color w:val="000000"/>
          <w:szCs w:val="24"/>
        </w:rPr>
        <w:t xml:space="preserve"> já cadastrad</w:t>
      </w:r>
      <w:r w:rsidR="00DD4480">
        <w:rPr>
          <w:rFonts w:cs="Arial"/>
          <w:b/>
          <w:bCs/>
          <w:color w:val="000000"/>
          <w:szCs w:val="24"/>
        </w:rPr>
        <w:t>a</w:t>
      </w:r>
    </w:p>
    <w:p w14:paraId="69DAEE3D" w14:textId="137465D9" w:rsidR="00692BB6" w:rsidRPr="008256BD" w:rsidRDefault="00692BB6" w:rsidP="008256BD">
      <w:pPr>
        <w:pStyle w:val="PargrafodaLista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insere uma </w:t>
      </w:r>
      <w:bookmarkStart w:id="1198" w:name="_Hlk56717254"/>
      <w:r w:rsidRPr="008256BD">
        <w:rPr>
          <w:sz w:val="24"/>
          <w:szCs w:val="24"/>
        </w:rPr>
        <w:t>Função Funcionário</w:t>
      </w:r>
      <w:bookmarkEnd w:id="1198"/>
      <w:r w:rsidRPr="008256BD">
        <w:rPr>
          <w:sz w:val="24"/>
          <w:szCs w:val="24"/>
        </w:rPr>
        <w:t xml:space="preserve"> já cadastrad</w:t>
      </w:r>
      <w:r w:rsidR="00DD4480">
        <w:rPr>
          <w:sz w:val="24"/>
          <w:szCs w:val="24"/>
        </w:rPr>
        <w:t>a</w:t>
      </w:r>
    </w:p>
    <w:p w14:paraId="0EF29C17" w14:textId="5C4F89C0" w:rsidR="00692BB6" w:rsidRPr="008256BD" w:rsidRDefault="00692BB6" w:rsidP="008256BD">
      <w:pPr>
        <w:pStyle w:val="PargrafodaLista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Função Funcionário já cadas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0C5AD07C" w14:textId="70427B70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E3 - O usuário tenta excluir </w:t>
      </w:r>
      <w:r w:rsidR="003A24CB" w:rsidRPr="00820FF5">
        <w:rPr>
          <w:rFonts w:cs="Arial"/>
          <w:b/>
          <w:bCs/>
          <w:color w:val="000000"/>
          <w:szCs w:val="24"/>
        </w:rPr>
        <w:t>uma função</w:t>
      </w:r>
      <w:r w:rsidR="003A24CB" w:rsidRPr="00820FF5">
        <w:rPr>
          <w:rFonts w:cs="Arial"/>
          <w:b/>
          <w:bCs/>
          <w:szCs w:val="24"/>
        </w:rPr>
        <w:t xml:space="preserve"> funcionário</w:t>
      </w:r>
      <w:r w:rsidR="003A24CB" w:rsidRPr="00820FF5">
        <w:rPr>
          <w:rFonts w:cs="Arial"/>
          <w:b/>
          <w:bCs/>
          <w:color w:val="000000"/>
          <w:szCs w:val="24"/>
        </w:rPr>
        <w:t xml:space="preserve"> </w:t>
      </w:r>
      <w:r w:rsidRPr="00820FF5">
        <w:rPr>
          <w:rFonts w:cs="Arial"/>
          <w:b/>
          <w:bCs/>
          <w:szCs w:val="24"/>
        </w:rPr>
        <w:t>que está vinculado a outro registro</w:t>
      </w:r>
    </w:p>
    <w:p w14:paraId="12FCEC62" w14:textId="7373FA04" w:rsidR="00692BB6" w:rsidRPr="008256BD" w:rsidRDefault="00692BB6" w:rsidP="008256BD">
      <w:pPr>
        <w:pStyle w:val="PargrafodaLista"/>
        <w:numPr>
          <w:ilvl w:val="0"/>
          <w:numId w:val="3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0C051C15" w14:textId="07743AED" w:rsidR="00692BB6" w:rsidRPr="008256BD" w:rsidRDefault="00692BB6" w:rsidP="008256BD">
      <w:pPr>
        <w:pStyle w:val="PargrafodaLista"/>
        <w:numPr>
          <w:ilvl w:val="0"/>
          <w:numId w:val="3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esta Fun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ção Funcionário pois </w:t>
      </w:r>
      <w:r w:rsidR="00DD4480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mesm</w:t>
      </w:r>
      <w:r w:rsidR="00DD4480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está relacionad</w:t>
      </w:r>
      <w:r w:rsidR="00DD4480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7B0CDFFE" w14:textId="77777777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</w:p>
    <w:p w14:paraId="566CEE9F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2FCEA2C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29E71FB" w14:textId="7C7C2DFB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13876CDF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4D6873D1" w14:textId="4703E099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ACC2C70" wp14:editId="72BBB97B">
            <wp:extent cx="5400040" cy="303847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06C5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383F295C" w14:textId="3D8AE976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411A2D0C" w14:textId="35F819BE" w:rsidR="00994018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2E26ED5" wp14:editId="7107D5DE">
            <wp:extent cx="5400040" cy="3039110"/>
            <wp:effectExtent l="0" t="0" r="0" b="889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A0" w14:textId="77777777" w:rsidR="00994018" w:rsidRPr="00820FF5" w:rsidRDefault="00994018" w:rsidP="008256BD">
      <w:pPr>
        <w:spacing w:after="0" w:line="360" w:lineRule="auto"/>
        <w:contextualSpacing/>
        <w:rPr>
          <w:rFonts w:cs="Arial"/>
          <w:szCs w:val="24"/>
        </w:rPr>
      </w:pPr>
    </w:p>
    <w:p w14:paraId="71482362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7216FBFB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7825EE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5F80EC3C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6FF3ABE9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345FEEC3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6CDD393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513AB74C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5496B30D" w14:textId="14CFE7F6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10C05A3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F577E0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Nome</w:t>
            </w:r>
          </w:p>
        </w:tc>
        <w:tc>
          <w:tcPr>
            <w:tcW w:w="1243" w:type="dxa"/>
          </w:tcPr>
          <w:p w14:paraId="3A8B1F3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063A970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419A2A9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E51705B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Carga Horária</w:t>
            </w:r>
          </w:p>
        </w:tc>
        <w:tc>
          <w:tcPr>
            <w:tcW w:w="1243" w:type="dxa"/>
          </w:tcPr>
          <w:p w14:paraId="5550296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7F502B4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com valor acima de 0.</w:t>
            </w:r>
          </w:p>
        </w:tc>
      </w:tr>
      <w:tr w:rsidR="00C67693" w:rsidRPr="00820FF5" w14:paraId="2E69A3E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26112B6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Requer CNH</w:t>
            </w:r>
          </w:p>
        </w:tc>
        <w:tc>
          <w:tcPr>
            <w:tcW w:w="1243" w:type="dxa"/>
          </w:tcPr>
          <w:p w14:paraId="7117B5D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Booleano</w:t>
            </w:r>
          </w:p>
        </w:tc>
        <w:tc>
          <w:tcPr>
            <w:tcW w:w="5803" w:type="dxa"/>
          </w:tcPr>
          <w:p w14:paraId="35A8F91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7206E11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5C2A57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Descrição</w:t>
            </w:r>
          </w:p>
        </w:tc>
        <w:tc>
          <w:tcPr>
            <w:tcW w:w="1243" w:type="dxa"/>
          </w:tcPr>
          <w:p w14:paraId="3753D04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256A172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mínimo 5 caracteres e no máximo 60.</w:t>
            </w:r>
          </w:p>
        </w:tc>
      </w:tr>
      <w:tr w:rsidR="00C67693" w:rsidRPr="00820FF5" w14:paraId="3364BD1A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CF6633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Observação</w:t>
            </w:r>
          </w:p>
        </w:tc>
        <w:tc>
          <w:tcPr>
            <w:tcW w:w="1243" w:type="dxa"/>
          </w:tcPr>
          <w:p w14:paraId="6347D98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567075D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mínimo 5 caracteres e no máximo 60.</w:t>
            </w:r>
          </w:p>
        </w:tc>
      </w:tr>
      <w:tr w:rsidR="00C67693" w:rsidRPr="00820FF5" w14:paraId="167F9D28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AB750AF" w14:textId="159ECFA4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259F12E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62A607A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3D607B9E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8BCD010" w14:textId="2C677D13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3E86C90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53DC16B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401D7ED5" w14:textId="46977E1B" w:rsidR="002D07B8" w:rsidRPr="00820FF5" w:rsidRDefault="002D07B8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426AB337" w14:textId="77777777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39E3E036" w14:textId="671F2694" w:rsidR="002D07B8" w:rsidRPr="00820FF5" w:rsidRDefault="00692BB6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6018B78" wp14:editId="7183C4BB">
            <wp:extent cx="1676400" cy="31623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F24B" w14:textId="2824F912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2D73E881" w14:textId="52AB62D8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13FBEB56" w14:textId="4280072D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44A02762" w14:textId="4F13B2DE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41C1C770" w14:textId="420CF6E5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0668758E" w14:textId="70726B33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70878094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61490926" w14:textId="4B6B1FC9" w:rsidR="003E60C6" w:rsidRPr="00820FF5" w:rsidRDefault="008572DB" w:rsidP="00FB0EBF">
      <w:pPr>
        <w:pStyle w:val="Ttulo2"/>
      </w:pPr>
      <w:bookmarkStart w:id="1199" w:name="_Toc57324042"/>
      <w:r w:rsidRPr="00820FF5">
        <w:lastRenderedPageBreak/>
        <w:t>Funcionários</w:t>
      </w:r>
      <w:bookmarkEnd w:id="1199"/>
    </w:p>
    <w:p w14:paraId="48DD4981" w14:textId="67AF40F4" w:rsidR="00AC63E9" w:rsidRPr="00820FF5" w:rsidRDefault="00AC63E9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823EEA6" wp14:editId="601D1EB5">
            <wp:extent cx="5400040" cy="2169795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AFCD" w14:textId="5D74192C" w:rsidR="003E60C6" w:rsidRPr="00820FF5" w:rsidRDefault="003E60C6" w:rsidP="008256BD">
      <w:pPr>
        <w:spacing w:after="0" w:line="360" w:lineRule="auto"/>
        <w:contextualSpacing/>
        <w:rPr>
          <w:rFonts w:cs="Arial"/>
          <w:szCs w:val="24"/>
        </w:rPr>
      </w:pPr>
    </w:p>
    <w:p w14:paraId="746692E1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1E1DC0E5" w14:textId="443DC997" w:rsidR="008B6145" w:rsidRDefault="008B6145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116B8624" w14:textId="77777777" w:rsidR="00DD4480" w:rsidRPr="00820FF5" w:rsidRDefault="00DD448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67DCE1B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b/>
          <w:bCs/>
          <w:szCs w:val="24"/>
        </w:rPr>
        <w:t xml:space="preserve">RN001: </w:t>
      </w:r>
      <w:r w:rsidRPr="00820FF5">
        <w:rPr>
          <w:rFonts w:cs="Arial"/>
          <w:szCs w:val="24"/>
        </w:rPr>
        <w:t>Apenas usuários autenticados podem acessar os recursos;</w:t>
      </w:r>
    </w:p>
    <w:p w14:paraId="1203545D" w14:textId="1FCF54BC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>O sistema não deve permitir cadastro de pessoas com menos de 18 anos.</w:t>
      </w:r>
    </w:p>
    <w:p w14:paraId="6FF275FA" w14:textId="728CED3B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RN003:</w:t>
      </w:r>
      <w:r w:rsidRPr="00820FF5">
        <w:rPr>
          <w:rFonts w:cs="Arial"/>
          <w:szCs w:val="24"/>
        </w:rPr>
        <w:t xml:space="preserve"> O sistema não permite que um funcionário ativo seja cadastrado mais de uma vez;</w:t>
      </w:r>
    </w:p>
    <w:p w14:paraId="7FC75A9A" w14:textId="7EBD0D9C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RN004:</w:t>
      </w:r>
      <w:r w:rsidRPr="00820FF5">
        <w:rPr>
          <w:rFonts w:cs="Arial"/>
          <w:szCs w:val="24"/>
        </w:rPr>
        <w:t xml:space="preserve"> O sistema não permite a inclusão da Data de Demissão menor que a Data de Admissão.</w:t>
      </w:r>
    </w:p>
    <w:p w14:paraId="052A6AC1" w14:textId="67376643" w:rsidR="00F5599E" w:rsidRPr="00820FF5" w:rsidRDefault="00F559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RN005</w:t>
      </w:r>
      <w:r w:rsidRPr="00820FF5">
        <w:rPr>
          <w:rFonts w:cs="Arial"/>
          <w:szCs w:val="24"/>
        </w:rPr>
        <w:t>: Se a função do funcionário requer CNH, o campo é obrigatório e a CNH não pode estar vencida.</w:t>
      </w:r>
    </w:p>
    <w:p w14:paraId="241DD284" w14:textId="3011B388" w:rsidR="00F5599E" w:rsidRPr="00820FF5" w:rsidRDefault="00F559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RN006:</w:t>
      </w:r>
      <w:r w:rsidRPr="00820FF5">
        <w:rPr>
          <w:rFonts w:cs="Arial"/>
          <w:szCs w:val="24"/>
        </w:rPr>
        <w:t xml:space="preserve"> O sistema não permite a exclusão de um funcionário se estiver relacio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nada com outros registros.</w:t>
      </w:r>
    </w:p>
    <w:p w14:paraId="25C78987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72F3C067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0C2930BF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233FD6A5" w14:textId="6018D68D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Gerenciar </w:t>
      </w:r>
      <w:r w:rsidR="0032168E" w:rsidRPr="00820FF5">
        <w:rPr>
          <w:rFonts w:cs="Arial"/>
          <w:szCs w:val="24"/>
        </w:rPr>
        <w:t>Funcionário</w:t>
      </w:r>
    </w:p>
    <w:p w14:paraId="631A47D0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0241E888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35826773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66C7698A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44F5ED0A" w14:textId="77777777" w:rsidR="00DD4480" w:rsidRDefault="00DD4480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B28BDE9" w14:textId="6D1475BE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Pré-Condição</w:t>
      </w:r>
    </w:p>
    <w:p w14:paraId="350A40E7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6568ACAA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7BB4F249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67BFD660" w14:textId="22DF674E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Ordem de Serviço e</w:t>
      </w:r>
      <w:r w:rsidR="0032168E" w:rsidRPr="00820FF5">
        <w:rPr>
          <w:rFonts w:cs="Arial"/>
          <w:szCs w:val="24"/>
        </w:rPr>
        <w:t xml:space="preserve"> Login</w:t>
      </w:r>
      <w:r w:rsidRPr="00820FF5">
        <w:rPr>
          <w:rFonts w:cs="Arial"/>
          <w:szCs w:val="24"/>
        </w:rPr>
        <w:t>.</w:t>
      </w:r>
    </w:p>
    <w:p w14:paraId="45900474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4107BF57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61444758" w14:textId="139415CE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="0032168E" w:rsidRPr="00820FF5">
        <w:rPr>
          <w:rFonts w:cs="Arial"/>
          <w:szCs w:val="24"/>
        </w:rPr>
        <w:t>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371D389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10CCFD13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23156E43" w14:textId="620CC4BE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805153" w:rsidRPr="00820FF5">
        <w:rPr>
          <w:rFonts w:cs="Arial"/>
          <w:b/>
          <w:bCs/>
          <w:szCs w:val="24"/>
        </w:rPr>
        <w:t>f</w:t>
      </w:r>
      <w:r w:rsidR="0032168E" w:rsidRPr="00820FF5">
        <w:rPr>
          <w:rFonts w:cs="Arial"/>
          <w:b/>
          <w:bCs/>
          <w:szCs w:val="24"/>
        </w:rPr>
        <w:t>uncionário</w:t>
      </w:r>
    </w:p>
    <w:p w14:paraId="0833C833" w14:textId="07029399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="00805153" w:rsidRPr="00820FF5">
        <w:rPr>
          <w:rFonts w:cs="Arial"/>
          <w:szCs w:val="24"/>
        </w:rPr>
        <w:t>Funcionários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594076C" w14:textId="6542B3CA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805153" w:rsidRPr="00820FF5">
        <w:rPr>
          <w:rFonts w:cs="Arial"/>
          <w:szCs w:val="24"/>
        </w:rPr>
        <w:t>Funcionários</w:t>
      </w:r>
      <w:r w:rsidR="0032168E" w:rsidRPr="00820FF5">
        <w:rPr>
          <w:rFonts w:cs="Arial"/>
          <w:szCs w:val="24"/>
        </w:rPr>
        <w:t xml:space="preserve">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.</w:t>
      </w:r>
    </w:p>
    <w:p w14:paraId="5AED8B3B" w14:textId="08E51626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32168E" w:rsidRPr="00820FF5">
        <w:rPr>
          <w:rFonts w:cs="Arial"/>
          <w:szCs w:val="24"/>
        </w:rPr>
        <w:t xml:space="preserve">funcionários </w:t>
      </w:r>
      <w:r w:rsidRPr="00820FF5">
        <w:rPr>
          <w:rFonts w:cs="Arial"/>
          <w:szCs w:val="24"/>
        </w:rPr>
        <w:t xml:space="preserve">com os campos: </w:t>
      </w:r>
      <w:r w:rsidR="0032168E" w:rsidRPr="00820FF5">
        <w:rPr>
          <w:rFonts w:cs="Arial"/>
          <w:szCs w:val="24"/>
        </w:rPr>
        <w:t>Código, Fun</w:t>
      </w:r>
      <w:r w:rsidR="00820FF5">
        <w:rPr>
          <w:rFonts w:cs="Arial"/>
          <w:szCs w:val="24"/>
        </w:rPr>
        <w:softHyphen/>
      </w:r>
      <w:r w:rsidR="0032168E" w:rsidRPr="00820FF5">
        <w:rPr>
          <w:rFonts w:cs="Arial"/>
          <w:szCs w:val="24"/>
        </w:rPr>
        <w:t>cionário, Cargo, Carga Horária, Telefone, Situação e Ações</w:t>
      </w:r>
      <w:r w:rsidRPr="00820FF5">
        <w:rPr>
          <w:rFonts w:cs="Arial"/>
          <w:szCs w:val="24"/>
        </w:rPr>
        <w:t>.</w:t>
      </w:r>
    </w:p>
    <w:p w14:paraId="66033DD5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256807B2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22FC000C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89A91AB" w14:textId="51105A3B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Inserir </w:t>
      </w:r>
      <w:r w:rsidR="00805153" w:rsidRPr="00820FF5">
        <w:rPr>
          <w:rFonts w:cs="Arial"/>
          <w:b/>
          <w:bCs/>
          <w:szCs w:val="24"/>
        </w:rPr>
        <w:t>funcionário</w:t>
      </w:r>
    </w:p>
    <w:p w14:paraId="1CD327A3" w14:textId="0234D316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32168E" w:rsidRPr="00820FF5">
        <w:rPr>
          <w:rFonts w:cs="Arial"/>
          <w:szCs w:val="24"/>
        </w:rPr>
        <w:t>Adicionar</w:t>
      </w:r>
      <w:r w:rsidRPr="00820FF5">
        <w:rPr>
          <w:rFonts w:cs="Arial"/>
          <w:szCs w:val="24"/>
        </w:rPr>
        <w:t xml:space="preserve"> </w:t>
      </w:r>
      <w:r w:rsidR="0032168E" w:rsidRPr="00820FF5">
        <w:rPr>
          <w:rFonts w:cs="Arial"/>
          <w:szCs w:val="24"/>
        </w:rPr>
        <w:t>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UC03</w:t>
      </w:r>
      <w:r w:rsidR="0032168E" w:rsidRPr="00820FF5">
        <w:rPr>
          <w:rFonts w:cs="Arial"/>
          <w:szCs w:val="24"/>
        </w:rPr>
        <w:t>9</w:t>
      </w:r>
      <w:r w:rsidRPr="00820FF5">
        <w:rPr>
          <w:rFonts w:cs="Arial"/>
          <w:szCs w:val="24"/>
        </w:rPr>
        <w:t xml:space="preserve"> - </w:t>
      </w:r>
      <w:r w:rsidR="0032168E" w:rsidRPr="00820FF5">
        <w:rPr>
          <w:rFonts w:cs="Arial"/>
          <w:szCs w:val="24"/>
        </w:rPr>
        <w:t>Consultar Fun</w:t>
      </w:r>
      <w:r w:rsidR="00820FF5">
        <w:rPr>
          <w:rFonts w:cs="Arial"/>
          <w:szCs w:val="24"/>
        </w:rPr>
        <w:softHyphen/>
      </w:r>
      <w:r w:rsidR="0032168E" w:rsidRPr="00820FF5">
        <w:rPr>
          <w:rFonts w:cs="Arial"/>
          <w:szCs w:val="24"/>
        </w:rPr>
        <w:t>cionários</w:t>
      </w:r>
    </w:p>
    <w:p w14:paraId="6BA45BDF" w14:textId="578F60CF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1B657B0A" w14:textId="1E8DE43B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</w:t>
      </w:r>
      <w:r w:rsidR="0032168E" w:rsidRPr="00820FF5">
        <w:rPr>
          <w:rFonts w:cs="Arial"/>
          <w:szCs w:val="24"/>
        </w:rPr>
        <w:t>funcionário</w:t>
      </w:r>
      <w:r w:rsidRPr="00820FF5">
        <w:rPr>
          <w:rFonts w:cs="Arial"/>
          <w:szCs w:val="24"/>
        </w:rPr>
        <w:t xml:space="preserve">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627F0C6" w14:textId="76773831" w:rsidR="00F5599E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="0032168E" w:rsidRPr="00820FF5">
        <w:rPr>
          <w:rFonts w:cs="Arial"/>
          <w:szCs w:val="24"/>
        </w:rPr>
        <w:t>Funcionário</w:t>
      </w:r>
      <w:r w:rsidRPr="00820FF5">
        <w:rPr>
          <w:rFonts w:cs="Arial"/>
          <w:szCs w:val="24"/>
        </w:rPr>
        <w:t xml:space="preserve">*, Apelido, Estado Civil, Situação, </w:t>
      </w:r>
      <w:r w:rsidR="0032168E" w:rsidRPr="00820FF5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ndereço*, </w:t>
      </w:r>
      <w:r w:rsidR="0032168E" w:rsidRPr="00820FF5">
        <w:rPr>
          <w:rFonts w:cs="Arial"/>
          <w:szCs w:val="24"/>
        </w:rPr>
        <w:t>N</w:t>
      </w:r>
      <w:r w:rsidRPr="00820FF5">
        <w:rPr>
          <w:rFonts w:cs="Arial"/>
          <w:szCs w:val="24"/>
        </w:rPr>
        <w:t xml:space="preserve">úmero*, </w:t>
      </w:r>
      <w:r w:rsidR="0032168E" w:rsidRPr="00820FF5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 xml:space="preserve">omplemento, </w:t>
      </w:r>
      <w:r w:rsidR="0032168E" w:rsidRPr="00820FF5">
        <w:rPr>
          <w:rFonts w:cs="Arial"/>
          <w:szCs w:val="24"/>
        </w:rPr>
        <w:t>B</w:t>
      </w:r>
      <w:r w:rsidRPr="00820FF5">
        <w:rPr>
          <w:rFonts w:cs="Arial"/>
          <w:szCs w:val="24"/>
        </w:rPr>
        <w:t xml:space="preserve">airro*, CEP*, </w:t>
      </w:r>
      <w:r w:rsidR="0032168E" w:rsidRPr="00820FF5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 xml:space="preserve">idade*, </w:t>
      </w:r>
      <w:r w:rsidR="00F5599E" w:rsidRPr="00820FF5">
        <w:rPr>
          <w:rFonts w:cs="Arial"/>
          <w:szCs w:val="24"/>
        </w:rPr>
        <w:t>T</w:t>
      </w:r>
      <w:r w:rsidRPr="00820FF5">
        <w:rPr>
          <w:rFonts w:cs="Arial"/>
          <w:szCs w:val="24"/>
        </w:rPr>
        <w:t>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lefone*, </w:t>
      </w:r>
      <w:r w:rsidR="00F5599E" w:rsidRPr="00820FF5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-mail*, </w:t>
      </w:r>
      <w:r w:rsidR="00F5599E" w:rsidRPr="00820FF5">
        <w:rPr>
          <w:rFonts w:cs="Arial"/>
          <w:szCs w:val="24"/>
        </w:rPr>
        <w:t>S</w:t>
      </w:r>
      <w:r w:rsidRPr="00820FF5">
        <w:rPr>
          <w:rFonts w:cs="Arial"/>
          <w:szCs w:val="24"/>
        </w:rPr>
        <w:t xml:space="preserve">exo, </w:t>
      </w:r>
      <w:r w:rsidR="00F5599E" w:rsidRPr="00820FF5">
        <w:rPr>
          <w:rFonts w:cs="Arial"/>
          <w:szCs w:val="24"/>
        </w:rPr>
        <w:t>D</w:t>
      </w:r>
      <w:r w:rsidRPr="00820FF5">
        <w:rPr>
          <w:rFonts w:cs="Arial"/>
          <w:szCs w:val="24"/>
        </w:rPr>
        <w:t xml:space="preserve">ata de </w:t>
      </w:r>
      <w:r w:rsidR="00F5599E" w:rsidRPr="00820FF5">
        <w:rPr>
          <w:rFonts w:cs="Arial"/>
          <w:szCs w:val="24"/>
        </w:rPr>
        <w:t>N</w:t>
      </w:r>
      <w:r w:rsidRPr="00820FF5">
        <w:rPr>
          <w:rFonts w:cs="Arial"/>
          <w:szCs w:val="24"/>
        </w:rPr>
        <w:t>ascimento</w:t>
      </w:r>
      <w:r w:rsidR="00F5599E" w:rsidRPr="00820FF5">
        <w:rPr>
          <w:rFonts w:cs="Arial"/>
          <w:szCs w:val="24"/>
        </w:rPr>
        <w:t>*, Nacionalidade</w:t>
      </w:r>
      <w:r w:rsidRPr="00820FF5">
        <w:rPr>
          <w:rFonts w:cs="Arial"/>
          <w:szCs w:val="24"/>
        </w:rPr>
        <w:t>, RG, CPF*,</w:t>
      </w:r>
      <w:r w:rsidR="00F5599E" w:rsidRPr="00820FF5">
        <w:rPr>
          <w:rFonts w:cs="Arial"/>
          <w:szCs w:val="24"/>
        </w:rPr>
        <w:t xml:space="preserve"> Função Funcionário*, Salário*, Data de Admissão*, Data de Demissão, CNH, Data de Validade, Serviços e Observações.</w:t>
      </w:r>
    </w:p>
    <w:p w14:paraId="42D16999" w14:textId="362044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E4, E5</w:t>
      </w:r>
    </w:p>
    <w:p w14:paraId="76CCDCAF" w14:textId="1257EB43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sistema exibe uma mensagem de sucesso</w:t>
      </w:r>
      <w:r w:rsidR="00F5599E" w:rsidRPr="00820FF5">
        <w:rPr>
          <w:rFonts w:cs="Arial"/>
          <w:szCs w:val="24"/>
        </w:rPr>
        <w:t>, com a senha</w:t>
      </w:r>
      <w:r w:rsidRPr="00820FF5">
        <w:rPr>
          <w:rFonts w:cs="Arial"/>
          <w:szCs w:val="24"/>
        </w:rPr>
        <w:t xml:space="preserve">. </w:t>
      </w:r>
    </w:p>
    <w:p w14:paraId="2C3B1811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72170CA1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2F606BAD" w14:textId="77777777" w:rsidR="00DD4480" w:rsidRDefault="00DD4480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94C6F20" w14:textId="0ED57E71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Alterar </w:t>
      </w:r>
      <w:r w:rsidR="00805153" w:rsidRPr="00820FF5">
        <w:rPr>
          <w:rFonts w:cs="Arial"/>
          <w:b/>
          <w:bCs/>
          <w:szCs w:val="24"/>
        </w:rPr>
        <w:t>funcionário</w:t>
      </w:r>
    </w:p>
    <w:p w14:paraId="04501B89" w14:textId="51B7A4F9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F5599E" w:rsidRPr="00820FF5">
        <w:rPr>
          <w:rFonts w:cs="Arial"/>
          <w:szCs w:val="24"/>
        </w:rPr>
        <w:t>Alterar</w:t>
      </w:r>
      <w:r w:rsidRPr="00820FF5">
        <w:rPr>
          <w:rFonts w:cs="Arial"/>
          <w:szCs w:val="24"/>
        </w:rPr>
        <w:t xml:space="preserve"> </w:t>
      </w:r>
      <w:r w:rsidR="00F5599E" w:rsidRPr="00820FF5">
        <w:rPr>
          <w:rFonts w:cs="Arial"/>
          <w:szCs w:val="24"/>
        </w:rPr>
        <w:t>Funcionário</w:t>
      </w:r>
      <w:r w:rsidR="008969E0" w:rsidRPr="00820FF5">
        <w:rPr>
          <w:rFonts w:cs="Arial"/>
          <w:szCs w:val="24"/>
        </w:rPr>
        <w:t>”</w:t>
      </w:r>
      <w:r w:rsidR="00F5599E" w:rsidRPr="00820FF5">
        <w:rPr>
          <w:rFonts w:cs="Arial"/>
          <w:szCs w:val="24"/>
        </w:rPr>
        <w:t xml:space="preserve"> UC039 - Consultar Funci</w:t>
      </w:r>
      <w:r w:rsidR="00820FF5">
        <w:rPr>
          <w:rFonts w:cs="Arial"/>
          <w:szCs w:val="24"/>
        </w:rPr>
        <w:softHyphen/>
      </w:r>
      <w:r w:rsidR="00F5599E" w:rsidRPr="00820FF5">
        <w:rPr>
          <w:rFonts w:cs="Arial"/>
          <w:szCs w:val="24"/>
        </w:rPr>
        <w:t>onários</w:t>
      </w:r>
    </w:p>
    <w:p w14:paraId="103D0275" w14:textId="3281B719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0F93F203" w14:textId="355A0204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DD4480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A258455" w14:textId="78F548E7" w:rsidR="00F5599E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altera os seguintes campos:</w:t>
      </w:r>
      <w:r w:rsidR="00F5599E" w:rsidRPr="00820FF5">
        <w:rPr>
          <w:rFonts w:cs="Arial"/>
          <w:szCs w:val="24"/>
        </w:rPr>
        <w:t xml:space="preserve"> Funcionário*, Apelido, Estado Civil, Si</w:t>
      </w:r>
      <w:r w:rsidR="00820FF5">
        <w:rPr>
          <w:rFonts w:cs="Arial"/>
          <w:szCs w:val="24"/>
        </w:rPr>
        <w:softHyphen/>
      </w:r>
      <w:r w:rsidR="00F5599E" w:rsidRPr="00820FF5">
        <w:rPr>
          <w:rFonts w:cs="Arial"/>
          <w:szCs w:val="24"/>
        </w:rPr>
        <w:t>tuação, Endereço*, Número*, Complemento, Bairro*, CEP*, Cidade*, Telefone*, E-mail*, Sexo, Data de Nascimento*, Nacionalidade, RG, CPF*, Função Funcio</w:t>
      </w:r>
      <w:r w:rsidR="00820FF5">
        <w:rPr>
          <w:rFonts w:cs="Arial"/>
          <w:szCs w:val="24"/>
        </w:rPr>
        <w:softHyphen/>
      </w:r>
      <w:r w:rsidR="00F5599E" w:rsidRPr="00820FF5">
        <w:rPr>
          <w:rFonts w:cs="Arial"/>
          <w:szCs w:val="24"/>
        </w:rPr>
        <w:t>nário*, Salário*, Data de Admissão*, Data de Demissão, CNH, Data de Validade, Serviços e Observações.</w:t>
      </w:r>
    </w:p>
    <w:p w14:paraId="664C11BE" w14:textId="0F45ABE6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E4, E5</w:t>
      </w:r>
    </w:p>
    <w:p w14:paraId="0F5186C2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45AB870F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60692855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3D3D3592" w14:textId="0F0D5C2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805153" w:rsidRPr="00820FF5">
        <w:rPr>
          <w:rFonts w:cs="Arial"/>
          <w:b/>
          <w:bCs/>
          <w:szCs w:val="24"/>
        </w:rPr>
        <w:t>funcionário</w:t>
      </w:r>
    </w:p>
    <w:p w14:paraId="703D0312" w14:textId="0BBDE2CB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F5599E" w:rsidRPr="00820FF5">
        <w:rPr>
          <w:rFonts w:cs="Arial"/>
          <w:szCs w:val="24"/>
        </w:rPr>
        <w:t>Excluir</w:t>
      </w:r>
      <w:r w:rsidRPr="00820FF5">
        <w:rPr>
          <w:rFonts w:cs="Arial"/>
          <w:szCs w:val="24"/>
        </w:rPr>
        <w:t xml:space="preserve"> </w:t>
      </w:r>
      <w:r w:rsidR="00F5599E" w:rsidRPr="00820FF5">
        <w:rPr>
          <w:rFonts w:cs="Arial"/>
          <w:szCs w:val="24"/>
        </w:rPr>
        <w:t>Funcionário</w:t>
      </w:r>
      <w:r w:rsidR="008969E0" w:rsidRPr="00820FF5">
        <w:rPr>
          <w:rFonts w:cs="Arial"/>
          <w:szCs w:val="24"/>
        </w:rPr>
        <w:t>”</w:t>
      </w:r>
      <w:r w:rsidR="00F5599E" w:rsidRPr="00820FF5">
        <w:rPr>
          <w:rFonts w:cs="Arial"/>
          <w:szCs w:val="24"/>
        </w:rPr>
        <w:t xml:space="preserve"> UC039 - Consultar Funci</w:t>
      </w:r>
      <w:r w:rsidR="00820FF5">
        <w:rPr>
          <w:rFonts w:cs="Arial"/>
          <w:szCs w:val="24"/>
        </w:rPr>
        <w:softHyphen/>
      </w:r>
      <w:r w:rsidR="00F5599E" w:rsidRPr="00820FF5">
        <w:rPr>
          <w:rFonts w:cs="Arial"/>
          <w:szCs w:val="24"/>
        </w:rPr>
        <w:t>onários</w:t>
      </w:r>
    </w:p>
    <w:p w14:paraId="6FABABFE" w14:textId="2539FFA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27F22330" w14:textId="4E8E798B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</w:t>
      </w:r>
      <w:r w:rsidR="003114E1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{</w:t>
      </w:r>
      <w:r w:rsidR="00F5599E" w:rsidRPr="00820FF5">
        <w:rPr>
          <w:rFonts w:cs="Arial"/>
          <w:szCs w:val="24"/>
        </w:rPr>
        <w:t>funcio</w:t>
      </w:r>
      <w:r w:rsidR="00820FF5">
        <w:rPr>
          <w:rFonts w:cs="Arial"/>
          <w:szCs w:val="24"/>
        </w:rPr>
        <w:softHyphen/>
      </w:r>
      <w:r w:rsidR="00F5599E" w:rsidRPr="00820FF5">
        <w:rPr>
          <w:rFonts w:cs="Arial"/>
          <w:szCs w:val="24"/>
        </w:rPr>
        <w:t>nário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0F3CC248" w14:textId="37E7292A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a opção</w:t>
      </w:r>
      <w:r w:rsidR="00A430A1" w:rsidRPr="00820FF5">
        <w:rPr>
          <w:rFonts w:cs="Arial"/>
          <w:szCs w:val="24"/>
        </w:rPr>
        <w:t xml:space="preserve"> “Salvar”</w:t>
      </w:r>
      <w:r w:rsidRPr="00820FF5">
        <w:rPr>
          <w:rFonts w:cs="Arial"/>
          <w:szCs w:val="24"/>
        </w:rPr>
        <w:t>. E6</w:t>
      </w:r>
    </w:p>
    <w:p w14:paraId="28F5EF77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7DF0819E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EA97EFD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17797BAA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2A89F4BD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097EB12F" w14:textId="52E9AD51" w:rsidR="008B6145" w:rsidRPr="00820FF5" w:rsidRDefault="008B6145" w:rsidP="008256BD">
      <w:pPr>
        <w:pStyle w:val="SemEspaamento"/>
        <w:numPr>
          <w:ilvl w:val="0"/>
          <w:numId w:val="31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5C60063B" w14:textId="481D848F" w:rsidR="008B6145" w:rsidRPr="00820FF5" w:rsidRDefault="008B6145" w:rsidP="008256BD">
      <w:pPr>
        <w:pStyle w:val="SemEspaamento"/>
        <w:numPr>
          <w:ilvl w:val="0"/>
          <w:numId w:val="31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6ADBDB13" w14:textId="77777777" w:rsidR="008B6145" w:rsidRPr="00820FF5" w:rsidRDefault="008B6145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CPF já cadastrado</w:t>
      </w:r>
    </w:p>
    <w:p w14:paraId="0F705959" w14:textId="4F4F10DB" w:rsidR="008B6145" w:rsidRPr="008256BD" w:rsidRDefault="008B6145" w:rsidP="008256BD">
      <w:pPr>
        <w:pStyle w:val="PargrafodaLista"/>
        <w:numPr>
          <w:ilvl w:val="0"/>
          <w:numId w:val="3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CPF já cadastrado</w:t>
      </w:r>
    </w:p>
    <w:p w14:paraId="64205F1B" w14:textId="49B07F86" w:rsidR="008B6145" w:rsidRPr="008256BD" w:rsidRDefault="008B6145" w:rsidP="008256BD">
      <w:pPr>
        <w:pStyle w:val="PargrafodaLista"/>
        <w:numPr>
          <w:ilvl w:val="0"/>
          <w:numId w:val="3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="003114E1" w:rsidRPr="008256BD">
        <w:rPr>
          <w:sz w:val="24"/>
          <w:szCs w:val="24"/>
        </w:rPr>
        <w:t>Funcionário</w:t>
      </w:r>
      <w:r w:rsidRPr="008256BD">
        <w:rPr>
          <w:sz w:val="24"/>
          <w:szCs w:val="24"/>
        </w:rPr>
        <w:t xml:space="preserve"> já cadastrado.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48ED7C5B" w14:textId="77777777" w:rsidR="008B6145" w:rsidRPr="00820FF5" w:rsidRDefault="008B6145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E3 - O usuário insere um CPF inválido</w:t>
      </w:r>
    </w:p>
    <w:p w14:paraId="59C877F6" w14:textId="78B2DA3C" w:rsidR="008B6145" w:rsidRPr="008256BD" w:rsidRDefault="008B6145" w:rsidP="008256BD">
      <w:pPr>
        <w:pStyle w:val="PargrafodaLista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CPF inválido</w:t>
      </w:r>
    </w:p>
    <w:p w14:paraId="7AAF0E73" w14:textId="31767720" w:rsidR="008B6145" w:rsidRPr="008256BD" w:rsidRDefault="008B6145" w:rsidP="008256BD">
      <w:pPr>
        <w:pStyle w:val="PargrafodaLista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lastRenderedPageBreak/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="00805153" w:rsidRPr="008256BD">
        <w:rPr>
          <w:sz w:val="24"/>
          <w:szCs w:val="24"/>
        </w:rPr>
        <w:t>CPF</w:t>
      </w:r>
      <w:r w:rsidRPr="008256BD">
        <w:rPr>
          <w:sz w:val="24"/>
          <w:szCs w:val="24"/>
        </w:rPr>
        <w:t>/CNPJ não é válido.</w:t>
      </w:r>
      <w:r w:rsidR="008969E0" w:rsidRPr="008256BD">
        <w:rPr>
          <w:sz w:val="24"/>
          <w:szCs w:val="24"/>
        </w:rPr>
        <w:t>”</w:t>
      </w:r>
    </w:p>
    <w:p w14:paraId="36DEF31F" w14:textId="2262ACCF" w:rsidR="008B6145" w:rsidRPr="00820FF5" w:rsidRDefault="008B6145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</w:t>
      </w:r>
      <w:r w:rsidR="003114E1" w:rsidRPr="00820FF5">
        <w:rPr>
          <w:rFonts w:ascii="Arial" w:hAnsi="Arial" w:cs="Arial"/>
          <w:b/>
          <w:bCs/>
          <w:color w:val="000000"/>
          <w:sz w:val="24"/>
          <w:szCs w:val="24"/>
        </w:rPr>
        <w:t>4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- O usuário insere um e-mail inválido</w:t>
      </w:r>
    </w:p>
    <w:p w14:paraId="2221B3BF" w14:textId="64679E50" w:rsidR="008B6145" w:rsidRPr="008256BD" w:rsidRDefault="008B6145" w:rsidP="008256BD">
      <w:pPr>
        <w:pStyle w:val="PargrafodaLista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e-mail inválido</w:t>
      </w:r>
    </w:p>
    <w:p w14:paraId="01F964CE" w14:textId="2FD6C8EE" w:rsidR="008B6145" w:rsidRPr="008256BD" w:rsidRDefault="008B6145" w:rsidP="008256BD">
      <w:pPr>
        <w:pStyle w:val="PargrafodaLista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="00805153" w:rsidRPr="008256BD">
        <w:rPr>
          <w:sz w:val="24"/>
          <w:szCs w:val="24"/>
        </w:rPr>
        <w:t>Informe</w:t>
      </w:r>
      <w:r w:rsidRPr="008256BD">
        <w:rPr>
          <w:sz w:val="24"/>
          <w:szCs w:val="24"/>
        </w:rPr>
        <w:t xml:space="preserve"> um e-mail válido</w:t>
      </w:r>
      <w:r w:rsidR="008969E0" w:rsidRPr="008256BD">
        <w:rPr>
          <w:sz w:val="24"/>
          <w:szCs w:val="24"/>
        </w:rPr>
        <w:t>”</w:t>
      </w:r>
    </w:p>
    <w:p w14:paraId="579CF213" w14:textId="64944DF8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</w:t>
      </w:r>
      <w:r w:rsidR="003114E1" w:rsidRPr="00820FF5">
        <w:rPr>
          <w:rFonts w:cs="Arial"/>
          <w:b/>
          <w:bCs/>
          <w:szCs w:val="24"/>
        </w:rPr>
        <w:t>5</w:t>
      </w:r>
      <w:r w:rsidRPr="00820FF5">
        <w:rPr>
          <w:rFonts w:cs="Arial"/>
          <w:b/>
          <w:bCs/>
          <w:szCs w:val="24"/>
        </w:rPr>
        <w:t xml:space="preserve"> - O usuário tenta excluir um </w:t>
      </w:r>
      <w:r w:rsidR="003114E1" w:rsidRPr="00820FF5">
        <w:rPr>
          <w:rFonts w:cs="Arial"/>
          <w:b/>
          <w:bCs/>
          <w:szCs w:val="24"/>
        </w:rPr>
        <w:t>funcionário</w:t>
      </w:r>
      <w:r w:rsidRPr="00820FF5">
        <w:rPr>
          <w:rFonts w:cs="Arial"/>
          <w:b/>
          <w:bCs/>
          <w:szCs w:val="24"/>
        </w:rPr>
        <w:t xml:space="preserve"> que está vinculado a outro re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gistro</w:t>
      </w:r>
    </w:p>
    <w:p w14:paraId="3AFFA86F" w14:textId="590C1550" w:rsidR="008B6145" w:rsidRPr="008256BD" w:rsidRDefault="008B6145" w:rsidP="008256BD">
      <w:pPr>
        <w:pStyle w:val="PargrafodaLista"/>
        <w:numPr>
          <w:ilvl w:val="0"/>
          <w:numId w:val="3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513DB550" w14:textId="2B36C3F4" w:rsidR="003E60C6" w:rsidRPr="008256BD" w:rsidRDefault="008B6145" w:rsidP="008256BD">
      <w:pPr>
        <w:pStyle w:val="PargrafodaLista"/>
        <w:numPr>
          <w:ilvl w:val="0"/>
          <w:numId w:val="3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Não foi possível excluir este </w:t>
      </w:r>
      <w:r w:rsidR="003114E1" w:rsidRPr="008256BD">
        <w:rPr>
          <w:sz w:val="24"/>
          <w:szCs w:val="24"/>
        </w:rPr>
        <w:t>fun</w:t>
      </w:r>
      <w:r w:rsidR="00820FF5">
        <w:rPr>
          <w:sz w:val="24"/>
          <w:szCs w:val="24"/>
        </w:rPr>
        <w:softHyphen/>
      </w:r>
      <w:r w:rsidR="003114E1" w:rsidRPr="008256BD">
        <w:rPr>
          <w:sz w:val="24"/>
          <w:szCs w:val="24"/>
        </w:rPr>
        <w:t>cionário</w:t>
      </w:r>
      <w:r w:rsidRPr="008256BD">
        <w:rPr>
          <w:sz w:val="24"/>
          <w:szCs w:val="24"/>
        </w:rPr>
        <w:t xml:space="preserve"> pois o mesmo está relacionado a outro registro. Deseja desati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3044349E" w14:textId="77777777" w:rsidR="003114E1" w:rsidRPr="00820FF5" w:rsidRDefault="003114E1" w:rsidP="008256BD">
      <w:pPr>
        <w:spacing w:after="0" w:line="360" w:lineRule="auto"/>
        <w:contextualSpacing/>
        <w:rPr>
          <w:rFonts w:cs="Arial"/>
          <w:szCs w:val="24"/>
        </w:rPr>
      </w:pPr>
    </w:p>
    <w:p w14:paraId="3E26CD9B" w14:textId="300A331F" w:rsidR="002D07B8" w:rsidRPr="00820FF5" w:rsidRDefault="00C8475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</w:t>
      </w:r>
      <w:r w:rsidR="0071766D" w:rsidRPr="00820FF5">
        <w:rPr>
          <w:rFonts w:cs="Arial"/>
          <w:b/>
          <w:bCs/>
          <w:szCs w:val="24"/>
        </w:rPr>
        <w:t>rototipagem</w:t>
      </w:r>
    </w:p>
    <w:p w14:paraId="1257F073" w14:textId="49E19936" w:rsidR="002D07B8" w:rsidRPr="00820FF5" w:rsidRDefault="002D07B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6EBF833B" w14:textId="2BFB3BD1" w:rsidR="002D07B8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032869C" wp14:editId="29673675">
            <wp:extent cx="5400040" cy="30480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9A51" w14:textId="77777777" w:rsidR="004C26D4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</w:p>
    <w:p w14:paraId="1DBAF2AD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2822899C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542321D7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640BDF81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4B38F4EA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605DD800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21352AA8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29059943" w14:textId="4AB1C73C" w:rsidR="002D07B8" w:rsidRPr="00820FF5" w:rsidRDefault="002D07B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090BB99A" w14:textId="006F11DE" w:rsidR="002D07B8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00D2F17" wp14:editId="42A4AB52">
            <wp:extent cx="5400040" cy="4225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48CB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4A07FD5E" w14:textId="2CD69678" w:rsidR="0071766D" w:rsidRPr="00820FF5" w:rsidRDefault="0071766D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2271"/>
        <w:gridCol w:w="4775"/>
      </w:tblGrid>
      <w:tr w:rsidR="0071766D" w:rsidRPr="00820FF5" w14:paraId="4F862D63" w14:textId="77777777" w:rsidTr="00CB50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F8FD8F4" w14:textId="77777777" w:rsidR="0071766D" w:rsidRPr="00820FF5" w:rsidRDefault="0071766D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2271" w:type="dxa"/>
          </w:tcPr>
          <w:p w14:paraId="3C82C3AF" w14:textId="77777777" w:rsidR="0071766D" w:rsidRPr="00820FF5" w:rsidRDefault="0071766D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4775" w:type="dxa"/>
          </w:tcPr>
          <w:p w14:paraId="7F99EF81" w14:textId="77777777" w:rsidR="0071766D" w:rsidRPr="00820FF5" w:rsidRDefault="0071766D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71766D" w:rsidRPr="00820FF5" w14:paraId="06CE372F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87FCD0" w14:textId="77777777" w:rsidR="0071766D" w:rsidRPr="00820FF5" w:rsidRDefault="0071766D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2271" w:type="dxa"/>
          </w:tcPr>
          <w:p w14:paraId="20FAAD34" w14:textId="77777777" w:rsidR="0071766D" w:rsidRPr="00820FF5" w:rsidRDefault="0071766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775" w:type="dxa"/>
          </w:tcPr>
          <w:p w14:paraId="4BD35E1C" w14:textId="27C51EC0" w:rsidR="0071766D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71766D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71766D" w:rsidRPr="00820FF5" w14:paraId="7804649B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027C5D7" w14:textId="79606F32" w:rsidR="0071766D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Funcionário</w:t>
            </w:r>
          </w:p>
        </w:tc>
        <w:tc>
          <w:tcPr>
            <w:tcW w:w="2271" w:type="dxa"/>
          </w:tcPr>
          <w:p w14:paraId="00DD92B0" w14:textId="77777777" w:rsidR="0071766D" w:rsidRPr="00820FF5" w:rsidRDefault="0071766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4F512BA6" w14:textId="23000963" w:rsidR="0071766D" w:rsidRPr="00820FF5" w:rsidRDefault="0071766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2D07B8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D07B8" w:rsidRPr="00820FF5" w14:paraId="4B652A70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71008BD" w14:textId="42D5222C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Apelido</w:t>
            </w:r>
          </w:p>
        </w:tc>
        <w:tc>
          <w:tcPr>
            <w:tcW w:w="2271" w:type="dxa"/>
          </w:tcPr>
          <w:p w14:paraId="3D2C2163" w14:textId="058CCB74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6109AE00" w14:textId="0565CFFA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máximo 60 caracteres.</w:t>
            </w:r>
          </w:p>
        </w:tc>
      </w:tr>
      <w:tr w:rsidR="00CB5096" w:rsidRPr="00820FF5" w14:paraId="0D2536E3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6A07D39" w14:textId="6F643AC0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Estado Civil</w:t>
            </w:r>
          </w:p>
        </w:tc>
        <w:tc>
          <w:tcPr>
            <w:tcW w:w="2271" w:type="dxa"/>
          </w:tcPr>
          <w:p w14:paraId="25F0C335" w14:textId="732EC345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207D9761" w14:textId="64062114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Solteiro(a), Casado(a), Separado(a), Divorciado(a), Viúvo(a) ou outro.</w:t>
            </w:r>
          </w:p>
        </w:tc>
      </w:tr>
      <w:tr w:rsidR="00CB5096" w:rsidRPr="00820FF5" w14:paraId="237E16A6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7E5459B" w14:textId="0F5D9A0E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Endereço</w:t>
            </w:r>
          </w:p>
        </w:tc>
        <w:tc>
          <w:tcPr>
            <w:tcW w:w="2271" w:type="dxa"/>
          </w:tcPr>
          <w:p w14:paraId="01AC1202" w14:textId="14EBC23C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413B8585" w14:textId="506D1CDA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B5096" w:rsidRPr="00820FF5" w14:paraId="799B9F88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B9489CA" w14:textId="09DCAA0B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Numero</w:t>
            </w:r>
          </w:p>
        </w:tc>
        <w:tc>
          <w:tcPr>
            <w:tcW w:w="2271" w:type="dxa"/>
          </w:tcPr>
          <w:p w14:paraId="6C76F168" w14:textId="71740CC8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2A18199F" w14:textId="0C1B5BFB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10.</w:t>
            </w:r>
          </w:p>
        </w:tc>
      </w:tr>
      <w:tr w:rsidR="00CB5096" w:rsidRPr="00820FF5" w14:paraId="628D3F84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2441C24" w14:textId="2C1075DE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Complemento</w:t>
            </w:r>
          </w:p>
        </w:tc>
        <w:tc>
          <w:tcPr>
            <w:tcW w:w="2271" w:type="dxa"/>
          </w:tcPr>
          <w:p w14:paraId="69F8751B" w14:textId="0E8685A4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7BB17974" w14:textId="6EB6EE28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125DCE7B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FCA85D7" w14:textId="250D312D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Bairro</w:t>
            </w:r>
          </w:p>
        </w:tc>
        <w:tc>
          <w:tcPr>
            <w:tcW w:w="2271" w:type="dxa"/>
          </w:tcPr>
          <w:p w14:paraId="777D6F9B" w14:textId="06244FB0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222F79BB" w14:textId="333B2339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3E84035A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3C70C77" w14:textId="02CC51C0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CEP</w:t>
            </w:r>
          </w:p>
        </w:tc>
        <w:tc>
          <w:tcPr>
            <w:tcW w:w="2271" w:type="dxa"/>
          </w:tcPr>
          <w:p w14:paraId="76360B84" w14:textId="7368E7A6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1264C270" w14:textId="1A8BAE4A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9 caracteres.</w:t>
            </w:r>
          </w:p>
        </w:tc>
      </w:tr>
      <w:tr w:rsidR="00CB5096" w:rsidRPr="00820FF5" w14:paraId="1AEF3DEF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81642B" w14:textId="17443CE0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Cidade</w:t>
            </w:r>
          </w:p>
        </w:tc>
        <w:tc>
          <w:tcPr>
            <w:tcW w:w="2271" w:type="dxa"/>
          </w:tcPr>
          <w:p w14:paraId="23ECA29C" w14:textId="2FE01916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Cidade</w:t>
            </w:r>
          </w:p>
        </w:tc>
        <w:tc>
          <w:tcPr>
            <w:tcW w:w="4775" w:type="dxa"/>
          </w:tcPr>
          <w:p w14:paraId="4826FE1B" w14:textId="2EBEF22B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do cadastro de Cidades.</w:t>
            </w:r>
          </w:p>
        </w:tc>
      </w:tr>
      <w:tr w:rsidR="00CB5096" w:rsidRPr="00820FF5" w14:paraId="01340143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727B16B" w14:textId="45B4264E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Telefone</w:t>
            </w:r>
          </w:p>
        </w:tc>
        <w:tc>
          <w:tcPr>
            <w:tcW w:w="2271" w:type="dxa"/>
          </w:tcPr>
          <w:p w14:paraId="78CE4D87" w14:textId="2B2E5EC5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1D813752" w14:textId="2E9D5347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2C421AB5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3210ADB" w14:textId="07186797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E-mail</w:t>
            </w:r>
          </w:p>
        </w:tc>
        <w:tc>
          <w:tcPr>
            <w:tcW w:w="2271" w:type="dxa"/>
          </w:tcPr>
          <w:p w14:paraId="65AA5125" w14:textId="4E4AAE52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51F7D8B9" w14:textId="1A7152F8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4586BB5B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F076200" w14:textId="1F0F2594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Sexo</w:t>
            </w:r>
          </w:p>
        </w:tc>
        <w:tc>
          <w:tcPr>
            <w:tcW w:w="2271" w:type="dxa"/>
          </w:tcPr>
          <w:p w14:paraId="59478871" w14:textId="23215C22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284A4D5D" w14:textId="0FC86DE6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masculino, feminino ou outro.</w:t>
            </w:r>
          </w:p>
        </w:tc>
      </w:tr>
      <w:tr w:rsidR="00CB5096" w:rsidRPr="00820FF5" w14:paraId="3CB5F89B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CCE7257" w14:textId="4FDC625D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Nacionalidade</w:t>
            </w:r>
          </w:p>
        </w:tc>
        <w:tc>
          <w:tcPr>
            <w:tcW w:w="2271" w:type="dxa"/>
          </w:tcPr>
          <w:p w14:paraId="77055D1A" w14:textId="54B6613A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23D1A50F" w14:textId="091C560E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310FF008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C0F2914" w14:textId="29914B32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Nascimento</w:t>
            </w:r>
          </w:p>
        </w:tc>
        <w:tc>
          <w:tcPr>
            <w:tcW w:w="2271" w:type="dxa"/>
          </w:tcPr>
          <w:p w14:paraId="5CA7A4C7" w14:textId="04287234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775" w:type="dxa"/>
          </w:tcPr>
          <w:p w14:paraId="26694F32" w14:textId="1EB1DB08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inferior a data atual.</w:t>
            </w:r>
          </w:p>
        </w:tc>
      </w:tr>
      <w:tr w:rsidR="00CB5096" w:rsidRPr="00820FF5" w14:paraId="494BD4AD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B782598" w14:textId="60FB9F0D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RG / Inscrição estadual</w:t>
            </w:r>
          </w:p>
        </w:tc>
        <w:tc>
          <w:tcPr>
            <w:tcW w:w="2271" w:type="dxa"/>
          </w:tcPr>
          <w:p w14:paraId="5B470505" w14:textId="30119E1A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4E9871A0" w14:textId="2EEB16E6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14.</w:t>
            </w:r>
          </w:p>
        </w:tc>
      </w:tr>
      <w:tr w:rsidR="00CB5096" w:rsidRPr="00820FF5" w14:paraId="022340C9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D2ACA9C" w14:textId="0BDA4C07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CPF/CNPJ</w:t>
            </w:r>
          </w:p>
        </w:tc>
        <w:tc>
          <w:tcPr>
            <w:tcW w:w="2271" w:type="dxa"/>
          </w:tcPr>
          <w:p w14:paraId="6DABB3BC" w14:textId="50A34D2F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6F1B373E" w14:textId="23D4D719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14.</w:t>
            </w:r>
          </w:p>
        </w:tc>
      </w:tr>
      <w:tr w:rsidR="00CB5096" w:rsidRPr="00820FF5" w14:paraId="0F027A65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EDDD95A" w14:textId="67F5B784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Função</w:t>
            </w:r>
          </w:p>
        </w:tc>
        <w:tc>
          <w:tcPr>
            <w:tcW w:w="2271" w:type="dxa"/>
          </w:tcPr>
          <w:p w14:paraId="4FE84B01" w14:textId="5F7C1C1F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proofErr w:type="spellStart"/>
            <w:r w:rsidRPr="00820FF5">
              <w:rPr>
                <w:rFonts w:cs="Arial"/>
                <w:szCs w:val="24"/>
              </w:rPr>
              <w:t>FuncaoFuncionario</w:t>
            </w:r>
            <w:proofErr w:type="spellEnd"/>
          </w:p>
        </w:tc>
        <w:tc>
          <w:tcPr>
            <w:tcW w:w="4775" w:type="dxa"/>
          </w:tcPr>
          <w:p w14:paraId="1D924234" w14:textId="35CB24B7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do cadastro de Função Funcionário.</w:t>
            </w:r>
          </w:p>
        </w:tc>
      </w:tr>
      <w:tr w:rsidR="00CB5096" w:rsidRPr="00820FF5" w14:paraId="4721B2CE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27A18E4" w14:textId="4BC3A06D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CNH</w:t>
            </w:r>
          </w:p>
        </w:tc>
        <w:tc>
          <w:tcPr>
            <w:tcW w:w="2271" w:type="dxa"/>
          </w:tcPr>
          <w:p w14:paraId="4119B819" w14:textId="17873FE9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12B865AF" w14:textId="5B2B7DA1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quando função do funcio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nário requerer CNH</w:t>
            </w:r>
            <w:r w:rsidR="00B97D37" w:rsidRPr="00820FF5">
              <w:rPr>
                <w:rFonts w:cs="Arial"/>
                <w:szCs w:val="24"/>
              </w:rPr>
              <w:t xml:space="preserve">, </w:t>
            </w:r>
            <w:r w:rsidRPr="00820FF5">
              <w:rPr>
                <w:rFonts w:cs="Arial"/>
                <w:szCs w:val="24"/>
              </w:rPr>
              <w:t xml:space="preserve">no máximo </w:t>
            </w:r>
            <w:r w:rsidR="00B97D37" w:rsidRPr="00820FF5">
              <w:rPr>
                <w:rFonts w:cs="Arial"/>
                <w:szCs w:val="24"/>
              </w:rPr>
              <w:t>9 caracte</w:t>
            </w:r>
            <w:r w:rsidR="00820FF5">
              <w:rPr>
                <w:rFonts w:cs="Arial"/>
                <w:szCs w:val="24"/>
              </w:rPr>
              <w:softHyphen/>
            </w:r>
            <w:r w:rsidR="00B97D37" w:rsidRPr="00820FF5">
              <w:rPr>
                <w:rFonts w:cs="Arial"/>
                <w:szCs w:val="24"/>
              </w:rPr>
              <w:t>res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473582F9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CFFEEBB" w14:textId="03D69861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Validade</w:t>
            </w:r>
          </w:p>
        </w:tc>
        <w:tc>
          <w:tcPr>
            <w:tcW w:w="2271" w:type="dxa"/>
          </w:tcPr>
          <w:p w14:paraId="11766BF4" w14:textId="05B726FA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Date</w:t>
            </w:r>
          </w:p>
        </w:tc>
        <w:tc>
          <w:tcPr>
            <w:tcW w:w="4775" w:type="dxa"/>
          </w:tcPr>
          <w:p w14:paraId="07183853" w14:textId="411C996D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deve ser preenchido quando infor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mado o número de CNH e não deve estar vencida.</w:t>
            </w:r>
          </w:p>
        </w:tc>
      </w:tr>
      <w:tr w:rsidR="00B26146" w:rsidRPr="00820FF5" w14:paraId="7150D2FE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615CA2D" w14:textId="28ABDC95" w:rsidR="00B26146" w:rsidRPr="00820FF5" w:rsidRDefault="00B2614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color w:val="222222"/>
                <w:szCs w:val="24"/>
                <w:shd w:val="clear" w:color="auto" w:fill="FFFFFF"/>
              </w:rPr>
              <w:t>Salário</w:t>
            </w:r>
          </w:p>
        </w:tc>
        <w:tc>
          <w:tcPr>
            <w:tcW w:w="2271" w:type="dxa"/>
          </w:tcPr>
          <w:p w14:paraId="2CF9F04C" w14:textId="0916A293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775" w:type="dxa"/>
          </w:tcPr>
          <w:p w14:paraId="0B84662F" w14:textId="2F9565F6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B26146" w:rsidRPr="00820FF5" w14:paraId="35231442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92D22B8" w14:textId="2E0963A0" w:rsidR="00B26146" w:rsidRPr="00820FF5" w:rsidRDefault="00B2614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Admissão</w:t>
            </w:r>
          </w:p>
        </w:tc>
        <w:tc>
          <w:tcPr>
            <w:tcW w:w="2271" w:type="dxa"/>
          </w:tcPr>
          <w:p w14:paraId="6399BC6A" w14:textId="02191107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Date</w:t>
            </w:r>
          </w:p>
        </w:tc>
        <w:tc>
          <w:tcPr>
            <w:tcW w:w="4775" w:type="dxa"/>
          </w:tcPr>
          <w:p w14:paraId="1BDE2AF7" w14:textId="661BA33D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B26146" w:rsidRPr="00820FF5" w14:paraId="45BD7991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CECED83" w14:textId="5FC49E1E" w:rsidR="00B26146" w:rsidRPr="00820FF5" w:rsidRDefault="00B2614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Demissão</w:t>
            </w:r>
          </w:p>
        </w:tc>
        <w:tc>
          <w:tcPr>
            <w:tcW w:w="2271" w:type="dxa"/>
          </w:tcPr>
          <w:p w14:paraId="18607350" w14:textId="1EC7807C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Date</w:t>
            </w:r>
          </w:p>
        </w:tc>
        <w:tc>
          <w:tcPr>
            <w:tcW w:w="4775" w:type="dxa"/>
          </w:tcPr>
          <w:p w14:paraId="47348ACB" w14:textId="6BFE1AAE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opcional.</w:t>
            </w:r>
          </w:p>
        </w:tc>
      </w:tr>
      <w:tr w:rsidR="00CB5096" w:rsidRPr="00820FF5" w14:paraId="0E9B0A73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DF1562C" w14:textId="5ECCF4B8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Serviço</w:t>
            </w:r>
          </w:p>
        </w:tc>
        <w:tc>
          <w:tcPr>
            <w:tcW w:w="2271" w:type="dxa"/>
          </w:tcPr>
          <w:p w14:paraId="1E83ABC8" w14:textId="30E8D0FE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proofErr w:type="spellStart"/>
            <w:proofErr w:type="gramStart"/>
            <w:r w:rsidRPr="00820FF5">
              <w:rPr>
                <w:rFonts w:cs="Arial"/>
                <w:szCs w:val="24"/>
              </w:rPr>
              <w:t>Servico</w:t>
            </w:r>
            <w:proofErr w:type="spellEnd"/>
            <w:r w:rsidRPr="00820FF5">
              <w:rPr>
                <w:rFonts w:cs="Arial"/>
                <w:szCs w:val="24"/>
              </w:rPr>
              <w:t>[</w:t>
            </w:r>
            <w:proofErr w:type="gramEnd"/>
            <w:r w:rsidRPr="00820FF5">
              <w:rPr>
                <w:rFonts w:cs="Arial"/>
                <w:szCs w:val="24"/>
              </w:rPr>
              <w:t>]</w:t>
            </w:r>
          </w:p>
        </w:tc>
        <w:tc>
          <w:tcPr>
            <w:tcW w:w="4775" w:type="dxa"/>
          </w:tcPr>
          <w:p w14:paraId="3C61CA4F" w14:textId="61886A42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com seleção do cadastro de Serviço.</w:t>
            </w:r>
          </w:p>
        </w:tc>
      </w:tr>
      <w:tr w:rsidR="00CB5096" w:rsidRPr="00820FF5" w14:paraId="65B553B2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D790ADB" w14:textId="77777777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2271" w:type="dxa"/>
          </w:tcPr>
          <w:p w14:paraId="47A23101" w14:textId="77777777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343EBBBF" w14:textId="1E9D0FFC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ED5A92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 xml:space="preserve">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53D82587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00C734A" w14:textId="41D3B014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2271" w:type="dxa"/>
          </w:tcPr>
          <w:p w14:paraId="78AF9DF2" w14:textId="77777777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775" w:type="dxa"/>
          </w:tcPr>
          <w:p w14:paraId="044B325F" w14:textId="14EAD9FC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trado.</w:t>
            </w:r>
          </w:p>
        </w:tc>
      </w:tr>
      <w:tr w:rsidR="00CB5096" w:rsidRPr="00820FF5" w14:paraId="7917E012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6247CAB" w14:textId="2E6D01F3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2271" w:type="dxa"/>
          </w:tcPr>
          <w:p w14:paraId="60CF70AE" w14:textId="02E2C296" w:rsidR="00CB5096" w:rsidRPr="00820FF5" w:rsidRDefault="00E45369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775" w:type="dxa"/>
          </w:tcPr>
          <w:p w14:paraId="1122A4C5" w14:textId="16761661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zado.</w:t>
            </w:r>
          </w:p>
        </w:tc>
      </w:tr>
    </w:tbl>
    <w:p w14:paraId="0C346385" w14:textId="22A20780" w:rsidR="00B26146" w:rsidRPr="00820FF5" w:rsidRDefault="00B26146" w:rsidP="008256BD">
      <w:pPr>
        <w:spacing w:after="0" w:line="360" w:lineRule="auto"/>
        <w:contextualSpacing/>
        <w:rPr>
          <w:rFonts w:cs="Arial"/>
          <w:szCs w:val="24"/>
        </w:rPr>
      </w:pPr>
    </w:p>
    <w:p w14:paraId="704749F7" w14:textId="77777777" w:rsidR="003114E1" w:rsidRPr="00820FF5" w:rsidRDefault="003114E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3D067BF6" w14:textId="5EB94C11" w:rsidR="00884D11" w:rsidRPr="00820FF5" w:rsidRDefault="003114E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4FCD845" wp14:editId="3488CA96">
            <wp:extent cx="4981071" cy="6115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33" cy="612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B534" w14:textId="77227371" w:rsidR="00AE15FA" w:rsidRPr="00820FF5" w:rsidRDefault="00AE15FA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Diagrama de </w:t>
      </w:r>
      <w:r w:rsidR="00EA6F5B" w:rsidRPr="00820FF5">
        <w:rPr>
          <w:rFonts w:cs="Arial"/>
          <w:b/>
          <w:bCs/>
          <w:szCs w:val="24"/>
        </w:rPr>
        <w:t>Sequência</w:t>
      </w:r>
    </w:p>
    <w:p w14:paraId="1FDA4A53" w14:textId="2F470182" w:rsidR="00AE15FA" w:rsidRPr="00820FF5" w:rsidRDefault="00AE15FA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2FEDEEE" wp14:editId="75542A6A">
            <wp:extent cx="5705475" cy="7845699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391" cy="784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D84A8" w14:textId="6568A9A3" w:rsidR="00C67693" w:rsidRPr="00820FF5" w:rsidRDefault="00C67693" w:rsidP="00FB0EBF">
      <w:pPr>
        <w:pStyle w:val="Ttulo2"/>
      </w:pPr>
      <w:bookmarkStart w:id="1200" w:name="_Toc57324043"/>
      <w:r w:rsidRPr="00820FF5">
        <w:lastRenderedPageBreak/>
        <w:t>Marca</w:t>
      </w:r>
      <w:bookmarkEnd w:id="1200"/>
    </w:p>
    <w:p w14:paraId="7B40C6E0" w14:textId="0F066523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91DB08A" wp14:editId="5477B277">
            <wp:extent cx="5400040" cy="26441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2A465" w14:textId="4ED7FD04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0FA1ECF4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520C0EF4" w14:textId="6337AAE1" w:rsidR="001E2352" w:rsidRDefault="001E2352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69A361F6" w14:textId="77777777" w:rsidR="00DD4480" w:rsidRPr="00820FF5" w:rsidRDefault="00DD448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33A676F7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142EB0C8" w14:textId="08A77769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uma marca seja cadastrada mais de uma vez;</w:t>
      </w:r>
    </w:p>
    <w:p w14:paraId="5E40B455" w14:textId="43CC4E5A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uma marca se estiver relacionada com outros registros.</w:t>
      </w:r>
    </w:p>
    <w:p w14:paraId="4F126462" w14:textId="6C69D20D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104074BF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13CB8CAB" w14:textId="3C214356" w:rsidR="001E2352" w:rsidRDefault="001E235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Marca.</w:t>
      </w:r>
    </w:p>
    <w:p w14:paraId="6321071E" w14:textId="77777777" w:rsidR="00DD4480" w:rsidRPr="00820FF5" w:rsidRDefault="00DD4480" w:rsidP="008256BD">
      <w:pPr>
        <w:spacing w:after="0" w:line="360" w:lineRule="auto"/>
        <w:contextualSpacing/>
        <w:rPr>
          <w:rFonts w:cs="Arial"/>
          <w:szCs w:val="24"/>
        </w:rPr>
      </w:pPr>
    </w:p>
    <w:p w14:paraId="02E04854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71436793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41E960ED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31382B81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52E9D1AC" w14:textId="7F33BAC4" w:rsidR="001E2352" w:rsidRDefault="001E235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7E90F2FA" w14:textId="77777777" w:rsidR="00DD4480" w:rsidRPr="00820FF5" w:rsidRDefault="00DD4480" w:rsidP="008256BD">
      <w:pPr>
        <w:spacing w:after="0" w:line="360" w:lineRule="auto"/>
        <w:contextualSpacing/>
        <w:rPr>
          <w:rFonts w:cs="Arial"/>
          <w:szCs w:val="24"/>
        </w:rPr>
      </w:pPr>
    </w:p>
    <w:p w14:paraId="6F1D9D35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5E24DF68" w14:textId="0F9D16AD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Produto e Equipamento.</w:t>
      </w:r>
    </w:p>
    <w:p w14:paraId="479B7B03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32CB00F3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30F04278" w14:textId="031F09AF" w:rsidR="001E2352" w:rsidRDefault="001E235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Marcas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8C33738" w14:textId="77777777" w:rsidR="00DD4480" w:rsidRPr="00820FF5" w:rsidRDefault="00DD4480" w:rsidP="008256BD">
      <w:pPr>
        <w:spacing w:after="0" w:line="360" w:lineRule="auto"/>
        <w:contextualSpacing/>
        <w:rPr>
          <w:rFonts w:cs="Arial"/>
          <w:szCs w:val="24"/>
        </w:rPr>
      </w:pPr>
    </w:p>
    <w:p w14:paraId="519282EE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CB5B8D4" w14:textId="22D25EE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F060A4" w:rsidRPr="00820FF5">
        <w:rPr>
          <w:rFonts w:cs="Arial"/>
          <w:b/>
          <w:bCs/>
          <w:szCs w:val="24"/>
        </w:rPr>
        <w:t>m</w:t>
      </w:r>
      <w:r w:rsidRPr="00820FF5">
        <w:rPr>
          <w:rFonts w:cs="Arial"/>
          <w:b/>
          <w:bCs/>
          <w:szCs w:val="24"/>
        </w:rPr>
        <w:t>arca</w:t>
      </w:r>
    </w:p>
    <w:p w14:paraId="62808B15" w14:textId="5039752E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Marcas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8649E62" w14:textId="00D35B31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F060A4" w:rsidRPr="00820FF5">
        <w:rPr>
          <w:rFonts w:cs="Arial"/>
          <w:szCs w:val="24"/>
        </w:rPr>
        <w:t>Marcas</w:t>
      </w:r>
      <w:r w:rsidRPr="00820FF5">
        <w:rPr>
          <w:rFonts w:cs="Arial"/>
          <w:szCs w:val="24"/>
        </w:rPr>
        <w:t xml:space="preserve">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.</w:t>
      </w:r>
    </w:p>
    <w:p w14:paraId="471D1C2C" w14:textId="47513FD9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691AD5" w:rsidRPr="00820FF5">
        <w:rPr>
          <w:rFonts w:cs="Arial"/>
          <w:szCs w:val="24"/>
        </w:rPr>
        <w:t>marcas</w:t>
      </w:r>
      <w:r w:rsidRPr="00820FF5">
        <w:rPr>
          <w:rFonts w:cs="Arial"/>
          <w:szCs w:val="24"/>
        </w:rPr>
        <w:t xml:space="preserve"> com os campos: Código, Marca, Situação, Ações.</w:t>
      </w:r>
    </w:p>
    <w:p w14:paraId="42CEA684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0CD6EA53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2BE839DC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0700803F" w14:textId="0E90895A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F060A4" w:rsidRPr="00820FF5">
        <w:rPr>
          <w:rFonts w:cs="Arial"/>
          <w:b/>
          <w:bCs/>
          <w:szCs w:val="24"/>
        </w:rPr>
        <w:t>marca</w:t>
      </w:r>
    </w:p>
    <w:p w14:paraId="6B7DF5BC" w14:textId="7950DFA9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Marca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UC067- Consultar Marcas </w:t>
      </w:r>
    </w:p>
    <w:p w14:paraId="194B567F" w14:textId="130B5561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7A41F3C4" w14:textId="32D35112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marca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F3197CB" w14:textId="68C3BE58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Marca*, Situação</w:t>
      </w:r>
    </w:p>
    <w:p w14:paraId="3C992EAC" w14:textId="7CA1D0CB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5BA053D9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0BDA418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764CF4A6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01526C89" w14:textId="73357553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F060A4" w:rsidRPr="00820FF5">
        <w:rPr>
          <w:rFonts w:cs="Arial"/>
          <w:b/>
          <w:bCs/>
          <w:szCs w:val="24"/>
        </w:rPr>
        <w:t>marca</w:t>
      </w:r>
    </w:p>
    <w:p w14:paraId="521A6A5B" w14:textId="794D3485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Marca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UC067- Consultar Marcas</w:t>
      </w:r>
    </w:p>
    <w:p w14:paraId="5A6F13CD" w14:textId="34D73325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7257969B" w14:textId="3ED1E22A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539B12B" w14:textId="2E031758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="008E672C" w:rsidRPr="00820FF5">
        <w:rPr>
          <w:rFonts w:cs="Arial"/>
          <w:szCs w:val="24"/>
        </w:rPr>
        <w:t>Marca</w:t>
      </w:r>
      <w:r w:rsidRPr="00820FF5">
        <w:rPr>
          <w:rFonts w:cs="Arial"/>
          <w:szCs w:val="24"/>
        </w:rPr>
        <w:t>*, Situação</w:t>
      </w:r>
    </w:p>
    <w:p w14:paraId="314E9803" w14:textId="6A730DAE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2F2A7951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0B7CE42F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14A84B0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32D134D2" w14:textId="3500A1F5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F060A4" w:rsidRPr="00820FF5">
        <w:rPr>
          <w:rFonts w:cs="Arial"/>
          <w:b/>
          <w:bCs/>
          <w:szCs w:val="24"/>
        </w:rPr>
        <w:t>marca</w:t>
      </w:r>
    </w:p>
    <w:p w14:paraId="7A506A85" w14:textId="6B18A8B4" w:rsidR="008E672C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Excluir </w:t>
      </w:r>
      <w:r w:rsidR="008E672C" w:rsidRPr="00820FF5">
        <w:rPr>
          <w:rFonts w:cs="Arial"/>
          <w:szCs w:val="24"/>
        </w:rPr>
        <w:t>Marca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  <w:r w:rsidR="008E672C" w:rsidRPr="00820FF5">
        <w:rPr>
          <w:rFonts w:cs="Arial"/>
          <w:szCs w:val="24"/>
        </w:rPr>
        <w:t xml:space="preserve">UC067- Consultar Marcas </w:t>
      </w:r>
    </w:p>
    <w:p w14:paraId="33314AD8" w14:textId="4E30875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05110B8D" w14:textId="7A10F97B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F060A4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</w:t>
      </w:r>
      <w:r w:rsidR="009D1798" w:rsidRPr="00820FF5">
        <w:rPr>
          <w:rFonts w:cs="Arial"/>
          <w:szCs w:val="24"/>
        </w:rPr>
        <w:t>marca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79F4D3D8" w14:textId="2490578D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40700B71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358BDC63" w14:textId="53BE9D70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32AC1F7B" w14:textId="7D395CEA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6D00929F" w14:textId="77777777" w:rsidR="003F16F6" w:rsidRPr="00820FF5" w:rsidRDefault="003F16F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4A05C65C" w14:textId="77777777" w:rsidR="003F16F6" w:rsidRPr="00820FF5" w:rsidRDefault="003F16F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5A97A723" w14:textId="66BB03FE" w:rsidR="003F16F6" w:rsidRPr="00820FF5" w:rsidRDefault="003F16F6" w:rsidP="008256BD">
      <w:pPr>
        <w:pStyle w:val="SemEspaamento"/>
        <w:numPr>
          <w:ilvl w:val="0"/>
          <w:numId w:val="36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06F3E341" w14:textId="741D0990" w:rsidR="003F16F6" w:rsidRPr="00820FF5" w:rsidRDefault="003F16F6" w:rsidP="008256BD">
      <w:pPr>
        <w:pStyle w:val="SemEspaamento"/>
        <w:numPr>
          <w:ilvl w:val="0"/>
          <w:numId w:val="36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5561D98D" w14:textId="023AAF20" w:rsidR="003F16F6" w:rsidRPr="00820FF5" w:rsidRDefault="003F16F6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</w:t>
      </w:r>
      <w:r w:rsidR="00FB0EBF">
        <w:rPr>
          <w:rFonts w:ascii="Arial" w:hAnsi="Arial" w:cs="Arial"/>
          <w:b/>
          <w:bCs/>
          <w:color w:val="000000"/>
          <w:sz w:val="24"/>
          <w:szCs w:val="24"/>
        </w:rPr>
        <w:t>a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Marca já cadastrad</w:t>
      </w:r>
      <w:r w:rsidR="00FB0EBF">
        <w:rPr>
          <w:rFonts w:ascii="Arial" w:hAnsi="Arial" w:cs="Arial"/>
          <w:b/>
          <w:bCs/>
          <w:color w:val="000000"/>
          <w:sz w:val="24"/>
          <w:szCs w:val="24"/>
        </w:rPr>
        <w:t>a</w:t>
      </w:r>
    </w:p>
    <w:p w14:paraId="25E3E51E" w14:textId="205D1600" w:rsidR="003F16F6" w:rsidRPr="008256BD" w:rsidRDefault="003F16F6" w:rsidP="008256BD">
      <w:pPr>
        <w:pStyle w:val="PargrafodaLista"/>
        <w:numPr>
          <w:ilvl w:val="0"/>
          <w:numId w:val="3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marca já cadastrad</w:t>
      </w:r>
      <w:r w:rsidR="00FB0EBF">
        <w:rPr>
          <w:sz w:val="24"/>
          <w:szCs w:val="24"/>
        </w:rPr>
        <w:t>a</w:t>
      </w:r>
    </w:p>
    <w:p w14:paraId="32D98325" w14:textId="3842EF8E" w:rsidR="003F16F6" w:rsidRPr="008256BD" w:rsidRDefault="003F16F6" w:rsidP="008256BD">
      <w:pPr>
        <w:pStyle w:val="PargrafodaLista"/>
        <w:numPr>
          <w:ilvl w:val="0"/>
          <w:numId w:val="3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Marca já cadastrada.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5D88F4B6" w14:textId="467E18B4" w:rsidR="003F16F6" w:rsidRPr="00820FF5" w:rsidRDefault="003F16F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uma marca que está vinculado a outro registro</w:t>
      </w:r>
    </w:p>
    <w:p w14:paraId="6A20D4E3" w14:textId="2E21BA65" w:rsidR="003F16F6" w:rsidRPr="008256BD" w:rsidRDefault="003F16F6" w:rsidP="008256BD">
      <w:pPr>
        <w:pStyle w:val="PargrafodaLista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08940274" w14:textId="0083A8F4" w:rsidR="003F16F6" w:rsidRPr="008256BD" w:rsidRDefault="003F16F6" w:rsidP="008256BD">
      <w:pPr>
        <w:pStyle w:val="PargrafodaLista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esta marca pois o mesmo está relacionado a outro registro. Deseja desativar?</w:t>
      </w:r>
      <w:r w:rsidR="00FB0EBF">
        <w:rPr>
          <w:sz w:val="24"/>
          <w:szCs w:val="24"/>
        </w:rPr>
        <w:t>”</w:t>
      </w:r>
      <w:r w:rsidRPr="008256BD">
        <w:rPr>
          <w:sz w:val="24"/>
          <w:szCs w:val="24"/>
        </w:rPr>
        <w:t xml:space="preserve"> </w:t>
      </w:r>
    </w:p>
    <w:p w14:paraId="1CAE7D10" w14:textId="7C2E2EBD" w:rsidR="003F16F6" w:rsidRPr="00820FF5" w:rsidRDefault="003F16F6" w:rsidP="008256BD">
      <w:pPr>
        <w:spacing w:after="0" w:line="360" w:lineRule="auto"/>
        <w:contextualSpacing/>
        <w:rPr>
          <w:rFonts w:cs="Arial"/>
          <w:szCs w:val="24"/>
        </w:rPr>
      </w:pPr>
    </w:p>
    <w:p w14:paraId="43F70D74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77CBEE9C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09B90C52" w14:textId="13B758C9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32B406D" wp14:editId="6926E1F5">
            <wp:extent cx="5064271" cy="2846567"/>
            <wp:effectExtent l="0" t="0" r="317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2766" cy="28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5B24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44082E88" w14:textId="24206B6F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70CCA07" wp14:editId="789F2050">
            <wp:extent cx="5400040" cy="304038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F128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08EDEF00" w14:textId="587598F6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0F2D5F11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AF69371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5083119E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4F47C3BF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7440B74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AA4B922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7C5F42C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6D9124E1" w14:textId="3DC69476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76162DA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1C351FD" w14:textId="3D5767C6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Marca</w:t>
            </w:r>
          </w:p>
        </w:tc>
        <w:tc>
          <w:tcPr>
            <w:tcW w:w="1243" w:type="dxa"/>
          </w:tcPr>
          <w:p w14:paraId="6D2D503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7E6B512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282BBA24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E19004C" w14:textId="3AFE43BD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602D40E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431F708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00A4FF96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090B02D" w14:textId="19D96CA5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39C3718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19E8522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1B640405" w14:textId="2B9DAA49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47D6C867" w14:textId="77777777" w:rsidR="003F16F6" w:rsidRPr="00820FF5" w:rsidRDefault="003F16F6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15D2F575" w14:textId="77777777" w:rsidR="003F16F6" w:rsidRPr="00820FF5" w:rsidRDefault="003F16F6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91F3B68" wp14:editId="1FF6B18F">
            <wp:extent cx="1411996" cy="223503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977" cy="224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FDEB" w14:textId="14DA2BEB" w:rsidR="00B00696" w:rsidRPr="00820FF5" w:rsidRDefault="00B00696" w:rsidP="00FB0EBF">
      <w:pPr>
        <w:pStyle w:val="Ttulo2"/>
      </w:pPr>
      <w:bookmarkStart w:id="1201" w:name="_Toc57324044"/>
      <w:r w:rsidRPr="00820FF5">
        <w:lastRenderedPageBreak/>
        <w:t>Ordem de Serviço</w:t>
      </w:r>
      <w:bookmarkEnd w:id="1201"/>
    </w:p>
    <w:p w14:paraId="10D38EA5" w14:textId="49BAA8F6" w:rsidR="00103518" w:rsidRPr="00820FF5" w:rsidRDefault="0010351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153FF7A" wp14:editId="7CC4C07D">
            <wp:extent cx="5400040" cy="3134995"/>
            <wp:effectExtent l="0" t="0" r="0" b="825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6DBA" w14:textId="77777777" w:rsidR="00FB0EBF" w:rsidRDefault="00FB0EBF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8CB07C2" w14:textId="7B1C00B7" w:rsidR="00103518" w:rsidRPr="00820FF5" w:rsidRDefault="00103518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6FF54230" w14:textId="6ACE92C5" w:rsidR="00103518" w:rsidRDefault="00103518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11E171A7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EF92BCB" w14:textId="0D6FFD26" w:rsidR="00103518" w:rsidRPr="00820FF5" w:rsidRDefault="0010351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</w:t>
      </w:r>
      <w:r w:rsidR="007C682F" w:rsidRPr="00820FF5">
        <w:rPr>
          <w:rFonts w:cs="Arial"/>
          <w:szCs w:val="24"/>
        </w:rPr>
        <w:t>;</w:t>
      </w:r>
    </w:p>
    <w:p w14:paraId="3125F676" w14:textId="27B1FD65" w:rsidR="00103518" w:rsidRPr="00820FF5" w:rsidRDefault="0010351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>A ordem de serviço deve possuir ao menos um serviço</w:t>
      </w:r>
      <w:r w:rsidR="007C682F" w:rsidRPr="00820FF5">
        <w:rPr>
          <w:rFonts w:cs="Arial"/>
          <w:szCs w:val="24"/>
        </w:rPr>
        <w:t>;</w:t>
      </w:r>
    </w:p>
    <w:p w14:paraId="186CCFA2" w14:textId="70452F33" w:rsidR="00103518" w:rsidRPr="00820FF5" w:rsidRDefault="0010351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RN003: </w:t>
      </w:r>
      <w:r w:rsidRPr="00820FF5">
        <w:rPr>
          <w:rFonts w:cs="Arial"/>
          <w:szCs w:val="24"/>
        </w:rPr>
        <w:t>A condição de pagamento deve vir carregado do cliente, mas pode ser editável.</w:t>
      </w:r>
      <w:r w:rsidR="007C682F" w:rsidRPr="00820FF5">
        <w:rPr>
          <w:rFonts w:cs="Arial"/>
          <w:szCs w:val="24"/>
        </w:rPr>
        <w:t>;</w:t>
      </w:r>
    </w:p>
    <w:p w14:paraId="21662743" w14:textId="489305E5" w:rsidR="00103518" w:rsidRPr="00820FF5" w:rsidRDefault="0010351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RN004: </w:t>
      </w:r>
      <w:r w:rsidRPr="00820FF5">
        <w:rPr>
          <w:rFonts w:cs="Arial"/>
          <w:szCs w:val="24"/>
        </w:rPr>
        <w:t xml:space="preserve">A venda não pode ser cancelada quando </w:t>
      </w:r>
      <w:r w:rsidR="007C682F" w:rsidRPr="00820FF5">
        <w:rPr>
          <w:rFonts w:cs="Arial"/>
          <w:szCs w:val="24"/>
        </w:rPr>
        <w:t>finalizada;</w:t>
      </w:r>
    </w:p>
    <w:p w14:paraId="66FCEBA9" w14:textId="4B55F0DE" w:rsidR="00103518" w:rsidRPr="00820FF5" w:rsidRDefault="0010351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RN005: </w:t>
      </w:r>
      <w:r w:rsidRPr="00820FF5">
        <w:rPr>
          <w:rFonts w:cs="Arial"/>
          <w:szCs w:val="24"/>
        </w:rPr>
        <w:t xml:space="preserve">O sistema não deve permitir realizar </w:t>
      </w:r>
      <w:r w:rsidR="007C682F" w:rsidRPr="00820FF5">
        <w:rPr>
          <w:rFonts w:cs="Arial"/>
          <w:szCs w:val="24"/>
        </w:rPr>
        <w:t>finalizar a ordem ser um serviço.</w:t>
      </w:r>
    </w:p>
    <w:p w14:paraId="2105875D" w14:textId="56E420CC" w:rsidR="00103518" w:rsidRPr="00820FF5" w:rsidRDefault="00103518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B712E59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200BEC2B" w14:textId="27163E6E" w:rsidR="007C682F" w:rsidRDefault="007C682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Ordem de Serviço.</w:t>
      </w:r>
    </w:p>
    <w:p w14:paraId="1B65D4E9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046FED50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54EFD8AC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10582AAF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</w:p>
    <w:p w14:paraId="216A3A24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03454442" w14:textId="68C46DE6" w:rsidR="007C682F" w:rsidRDefault="007C682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52B8F914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13584EE7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Pós-Condição </w:t>
      </w:r>
    </w:p>
    <w:p w14:paraId="3DD7ACDE" w14:textId="4F778CE0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de gerenciar contas a receber.</w:t>
      </w:r>
    </w:p>
    <w:p w14:paraId="160F8CEE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</w:p>
    <w:p w14:paraId="6D9E367D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699D43CE" w14:textId="247783C3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Clicar no item de Menu “Ordem de Serviço”.</w:t>
      </w:r>
    </w:p>
    <w:p w14:paraId="25455780" w14:textId="46FD57F2" w:rsidR="00103518" w:rsidRPr="00820FF5" w:rsidRDefault="00103518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420650B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19D14A51" w14:textId="685437D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ordem de serviço</w:t>
      </w:r>
    </w:p>
    <w:p w14:paraId="0D1CB5E8" w14:textId="063A4691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>um menu com a opção "Ordem Serviço"</w:t>
      </w:r>
    </w:p>
    <w:p w14:paraId="217B4CC4" w14:textId="047EA93F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"Ordem Serviço"</w:t>
      </w:r>
    </w:p>
    <w:p w14:paraId="123CB99F" w14:textId="04B1D809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compras com os campos: Número OS, Cli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ente, Telefone, Equipamento, Descrição, Data Abertura, Data Devolução,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 e Ações</w:t>
      </w:r>
    </w:p>
    <w:p w14:paraId="3EA9C800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126A8D88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1CC4529B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2A1C0A1" w14:textId="3E8255A5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ordem de serviço</w:t>
      </w:r>
    </w:p>
    <w:p w14:paraId="02679C6F" w14:textId="21359F73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"Abrir Ordem de Serviço" UC090 - Consultar Ordens de Serviço</w:t>
      </w:r>
    </w:p>
    <w:p w14:paraId="5BE90DC9" w14:textId="27FB7283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"Adicionar" </w:t>
      </w:r>
    </w:p>
    <w:p w14:paraId="16C2D275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com as opções “Salvar” e “Voltar”. </w:t>
      </w:r>
    </w:p>
    <w:p w14:paraId="4B109557" w14:textId="2E010352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insere os seguintes campos: Cliente*, Número de série, Equipa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mento*, Acessórios*, Problema Relatado* e Observações.</w:t>
      </w:r>
    </w:p>
    <w:p w14:paraId="245FD989" w14:textId="58117BB1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usuário seleciona “Salvar”</w:t>
      </w:r>
      <w:del w:id="1202" w:author="everton schuster" w:date="2020-11-26T22:47:00Z">
        <w:r w:rsidRPr="00820FF5" w:rsidDel="00411603">
          <w:rPr>
            <w:rFonts w:cs="Arial"/>
            <w:szCs w:val="24"/>
          </w:rPr>
          <w:delText xml:space="preserve">. </w:delText>
        </w:r>
      </w:del>
    </w:p>
    <w:p w14:paraId="0C292B13" w14:textId="79141502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usuário seleciona o botão “Salvar”. E2</w:t>
      </w:r>
    </w:p>
    <w:p w14:paraId="22662443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4389E632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9. O caso de uso é encerrado</w:t>
      </w:r>
    </w:p>
    <w:p w14:paraId="1C50ED6C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</w:p>
    <w:p w14:paraId="67B1193B" w14:textId="3F22F0FD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Cancelar </w:t>
      </w:r>
      <w:r w:rsidR="00A430A1" w:rsidRPr="00820FF5">
        <w:rPr>
          <w:rFonts w:cs="Arial"/>
          <w:b/>
          <w:bCs/>
          <w:szCs w:val="24"/>
        </w:rPr>
        <w:t>ordem de serviço</w:t>
      </w:r>
    </w:p>
    <w:p w14:paraId="1021D3D6" w14:textId="6D1E6569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"Cancelar </w:t>
      </w:r>
      <w:r w:rsidR="00A430A1" w:rsidRPr="00820FF5">
        <w:rPr>
          <w:rFonts w:cs="Arial"/>
          <w:szCs w:val="24"/>
        </w:rPr>
        <w:t>Ordem de Serviço" UC090 - Consultar Ordens de Serviço</w:t>
      </w:r>
    </w:p>
    <w:p w14:paraId="7CC885B1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"Cancelar" </w:t>
      </w:r>
    </w:p>
    <w:p w14:paraId="33BDC60C" w14:textId="7464C535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3. O sistema redireciona o usuário para o formulário de </w:t>
      </w:r>
      <w:r w:rsidR="00FB0EBF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ancelamento com as opções “Cancelar” e “Voltar”.</w:t>
      </w:r>
    </w:p>
    <w:p w14:paraId="12637FD2" w14:textId="6A2C2CB6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o botão “Cancela”.</w:t>
      </w:r>
    </w:p>
    <w:p w14:paraId="0E2B5D61" w14:textId="58EE763E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sistema exibe ao usuário para o formulário de </w:t>
      </w:r>
      <w:r w:rsidR="00FB0EBF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ancelamento com as opções “</w:t>
      </w:r>
      <w:r w:rsidR="00A430A1" w:rsidRPr="00820FF5">
        <w:rPr>
          <w:rFonts w:cs="Arial"/>
          <w:szCs w:val="24"/>
        </w:rPr>
        <w:t>Confirmar</w:t>
      </w:r>
      <w:r w:rsidRPr="00820FF5">
        <w:rPr>
          <w:rFonts w:cs="Arial"/>
          <w:szCs w:val="24"/>
        </w:rPr>
        <w:t>” e “</w:t>
      </w:r>
      <w:r w:rsidR="00A430A1" w:rsidRPr="00820FF5">
        <w:rPr>
          <w:rFonts w:cs="Arial"/>
          <w:szCs w:val="24"/>
        </w:rPr>
        <w:t>Voltar</w:t>
      </w:r>
      <w:r w:rsidRPr="00820FF5">
        <w:rPr>
          <w:rFonts w:cs="Arial"/>
          <w:szCs w:val="24"/>
        </w:rPr>
        <w:t>”.</w:t>
      </w:r>
    </w:p>
    <w:p w14:paraId="30AA0DA8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6. O usuário informa os seguintes campos: Justificativa*, Senha*</w:t>
      </w:r>
    </w:p>
    <w:p w14:paraId="06DAC173" w14:textId="469B3081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usuário seleciona o botão “</w:t>
      </w:r>
      <w:r w:rsidR="00A430A1" w:rsidRPr="00820FF5">
        <w:rPr>
          <w:rFonts w:cs="Arial"/>
          <w:szCs w:val="24"/>
        </w:rPr>
        <w:t>Confirmar</w:t>
      </w:r>
      <w:r w:rsidRPr="00820FF5">
        <w:rPr>
          <w:rFonts w:cs="Arial"/>
          <w:szCs w:val="24"/>
        </w:rPr>
        <w:t xml:space="preserve">”. </w:t>
      </w:r>
    </w:p>
    <w:p w14:paraId="113BFCF9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456485AB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3C68C737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</w:p>
    <w:p w14:paraId="1AAF5782" w14:textId="66974A4C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Visualizar </w:t>
      </w:r>
      <w:r w:rsidR="00A430A1" w:rsidRPr="00820FF5">
        <w:rPr>
          <w:rFonts w:cs="Arial"/>
          <w:b/>
          <w:bCs/>
          <w:szCs w:val="24"/>
        </w:rPr>
        <w:t>ordem de serviço</w:t>
      </w:r>
    </w:p>
    <w:p w14:paraId="53BCD77D" w14:textId="0A4257B5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“Visualizar </w:t>
      </w:r>
      <w:r w:rsidR="00A430A1" w:rsidRPr="00820FF5">
        <w:rPr>
          <w:rFonts w:cs="Arial"/>
          <w:szCs w:val="24"/>
        </w:rPr>
        <w:t>Ordem de Serviço" UC090 - Consul</w:t>
      </w:r>
      <w:r w:rsidR="00820FF5">
        <w:rPr>
          <w:rFonts w:cs="Arial"/>
          <w:szCs w:val="24"/>
        </w:rPr>
        <w:softHyphen/>
      </w:r>
      <w:r w:rsidR="00A430A1" w:rsidRPr="00820FF5">
        <w:rPr>
          <w:rFonts w:cs="Arial"/>
          <w:szCs w:val="24"/>
        </w:rPr>
        <w:t>tar Ordens de Serviço</w:t>
      </w:r>
    </w:p>
    <w:p w14:paraId="0EA3B845" w14:textId="65B980FF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“Ver</w:t>
      </w:r>
      <w:r w:rsidR="00A430A1" w:rsidRPr="00820FF5">
        <w:rPr>
          <w:rFonts w:cs="Arial"/>
          <w:szCs w:val="24"/>
        </w:rPr>
        <w:t xml:space="preserve"> OS</w:t>
      </w:r>
      <w:r w:rsidRPr="00820FF5">
        <w:rPr>
          <w:rFonts w:cs="Arial"/>
          <w:szCs w:val="24"/>
        </w:rPr>
        <w:t xml:space="preserve">” </w:t>
      </w:r>
    </w:p>
    <w:p w14:paraId="39E0EB16" w14:textId="3AA4FCA1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apresenta os seguintes campos: </w:t>
      </w:r>
      <w:r w:rsidR="00A430A1" w:rsidRPr="00820FF5">
        <w:rPr>
          <w:rFonts w:cs="Arial"/>
          <w:szCs w:val="24"/>
        </w:rPr>
        <w:t>Número OS, Cliente, Telefone, Contato, Equipamento, Acessórios, Problema Relatado, Observações, produtos, serviços e Contas a Receber</w:t>
      </w:r>
    </w:p>
    <w:p w14:paraId="04A7716E" w14:textId="649D8FF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A430A1" w:rsidRPr="00820FF5">
        <w:rPr>
          <w:rFonts w:cs="Arial"/>
          <w:szCs w:val="24"/>
        </w:rPr>
        <w:t>“Voltar”</w:t>
      </w:r>
      <w:r w:rsidRPr="00820FF5">
        <w:rPr>
          <w:rFonts w:cs="Arial"/>
          <w:szCs w:val="24"/>
        </w:rPr>
        <w:t xml:space="preserve"> </w:t>
      </w:r>
    </w:p>
    <w:p w14:paraId="26B7328C" w14:textId="68F6B800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caso de uso é encerrado.</w:t>
      </w:r>
    </w:p>
    <w:p w14:paraId="5BFDB9B5" w14:textId="2FCA2933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799B5833" w14:textId="2FCF1A5E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Iniciar ordem de serviço</w:t>
      </w:r>
    </w:p>
    <w:p w14:paraId="47B92A4D" w14:textId="70189DC4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“Visualizar Ordem de Serviço" UC090 - Consul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tar Ordens de Serviço</w:t>
      </w:r>
    </w:p>
    <w:p w14:paraId="25989A80" w14:textId="77777777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“Ver OS” </w:t>
      </w:r>
    </w:p>
    <w:p w14:paraId="373357B9" w14:textId="40D5CB2D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3. O sistema apresenta as opções: “Voltar” e “Iniciar”</w:t>
      </w:r>
    </w:p>
    <w:p w14:paraId="4CB4A235" w14:textId="77473B8C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“Iniciar” </w:t>
      </w:r>
    </w:p>
    <w:p w14:paraId="0B7B2C44" w14:textId="11081665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usuário insere os serviços: Serviço*, Quantidade* e Funcionário*</w:t>
      </w:r>
    </w:p>
    <w:p w14:paraId="405AEB02" w14:textId="5809C19A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usuário insere os produtos: Produto*, Quantidade*</w:t>
      </w:r>
    </w:p>
    <w:p w14:paraId="5E8C7014" w14:textId="742BCD4D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usuário insere os seguintes campos: Descrição do Técnico, Observações do Técnico</w:t>
      </w:r>
    </w:p>
    <w:p w14:paraId="33ACF9E2" w14:textId="3348C02C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usuário seleciona a opção “Finalizar” </w:t>
      </w:r>
    </w:p>
    <w:p w14:paraId="7BAC6015" w14:textId="48206D51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szCs w:val="24"/>
        </w:rPr>
        <w:t>9. O usuário insere o campo Condição de Pagamento* e seleciona a opção “Can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celar Parcelas”</w:t>
      </w:r>
    </w:p>
    <w:p w14:paraId="7A66E099" w14:textId="6CC91413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10. O usuário seleciona a opção “Finalizar”</w:t>
      </w:r>
      <w:r w:rsidR="009954F2" w:rsidRPr="00820FF5">
        <w:rPr>
          <w:rFonts w:cs="Arial"/>
          <w:szCs w:val="24"/>
        </w:rPr>
        <w:t xml:space="preserve">. </w:t>
      </w:r>
      <w:r w:rsidR="009954F2" w:rsidRPr="00820FF5">
        <w:rPr>
          <w:rFonts w:cs="Arial"/>
          <w:b/>
          <w:bCs/>
          <w:szCs w:val="24"/>
        </w:rPr>
        <w:t>E2,</w:t>
      </w:r>
      <w:r w:rsidR="009954F2" w:rsidRPr="00820FF5">
        <w:rPr>
          <w:rFonts w:cs="Arial"/>
          <w:szCs w:val="24"/>
        </w:rPr>
        <w:t xml:space="preserve"> </w:t>
      </w:r>
      <w:r w:rsidR="009954F2" w:rsidRPr="00820FF5">
        <w:rPr>
          <w:rFonts w:cs="Arial"/>
          <w:b/>
          <w:bCs/>
          <w:szCs w:val="24"/>
        </w:rPr>
        <w:t>E3, E4</w:t>
      </w:r>
    </w:p>
    <w:p w14:paraId="4E7842B5" w14:textId="5BB2A6F6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11. O sistema exibe uma mensagem de sucesso. </w:t>
      </w:r>
    </w:p>
    <w:p w14:paraId="76A3E91A" w14:textId="68C149AF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12. O caso de uso é encerrado</w:t>
      </w:r>
    </w:p>
    <w:p w14:paraId="5D1AF76E" w14:textId="403448EC" w:rsidR="007C682F" w:rsidRDefault="007C682F" w:rsidP="008256BD">
      <w:pPr>
        <w:pStyle w:val="SemEspaamento"/>
        <w:spacing w:line="360" w:lineRule="auto"/>
        <w:contextualSpacing/>
        <w:rPr>
          <w:ins w:id="1203" w:author="everton schuster" w:date="2020-11-26T22:42:00Z"/>
          <w:rFonts w:cs="Arial"/>
          <w:szCs w:val="24"/>
        </w:rPr>
      </w:pPr>
    </w:p>
    <w:p w14:paraId="30DE4C3E" w14:textId="55709651" w:rsidR="009B6A84" w:rsidRDefault="009B6A84" w:rsidP="008256BD">
      <w:pPr>
        <w:pStyle w:val="SemEspaamento"/>
        <w:spacing w:line="360" w:lineRule="auto"/>
        <w:contextualSpacing/>
        <w:rPr>
          <w:ins w:id="1204" w:author="everton schuster" w:date="2020-11-26T22:43:00Z"/>
          <w:rFonts w:cs="Arial"/>
          <w:b/>
          <w:bCs/>
          <w:szCs w:val="24"/>
        </w:rPr>
      </w:pPr>
      <w:ins w:id="1205" w:author="everton schuster" w:date="2020-11-26T22:42:00Z">
        <w:r w:rsidRPr="009B6A84">
          <w:rPr>
            <w:rFonts w:cs="Arial"/>
            <w:b/>
            <w:bCs/>
            <w:szCs w:val="24"/>
            <w:rPrChange w:id="1206" w:author="everton schuster" w:date="2020-11-26T22:43:00Z">
              <w:rPr>
                <w:rFonts w:cs="Arial"/>
                <w:szCs w:val="24"/>
              </w:rPr>
            </w:rPrChange>
          </w:rPr>
          <w:t>Finalizar ordem de s</w:t>
        </w:r>
      </w:ins>
      <w:ins w:id="1207" w:author="everton schuster" w:date="2020-11-26T22:43:00Z">
        <w:r w:rsidRPr="009B6A84">
          <w:rPr>
            <w:rFonts w:cs="Arial"/>
            <w:b/>
            <w:bCs/>
            <w:szCs w:val="24"/>
            <w:rPrChange w:id="1208" w:author="everton schuster" w:date="2020-11-26T22:43:00Z">
              <w:rPr>
                <w:rFonts w:cs="Arial"/>
                <w:szCs w:val="24"/>
              </w:rPr>
            </w:rPrChange>
          </w:rPr>
          <w:t>erviço</w:t>
        </w:r>
      </w:ins>
    </w:p>
    <w:p w14:paraId="6E6EABAE" w14:textId="77777777" w:rsidR="009B6A84" w:rsidRPr="00820FF5" w:rsidRDefault="009B6A84" w:rsidP="009B6A84">
      <w:pPr>
        <w:pStyle w:val="SemEspaamento"/>
        <w:spacing w:line="360" w:lineRule="auto"/>
        <w:contextualSpacing/>
        <w:rPr>
          <w:ins w:id="1209" w:author="everton schuster" w:date="2020-11-26T22:43:00Z"/>
          <w:rFonts w:cs="Arial"/>
          <w:szCs w:val="24"/>
        </w:rPr>
      </w:pPr>
      <w:ins w:id="1210" w:author="everton schuster" w:date="2020-11-26T22:43:00Z">
        <w:r w:rsidRPr="00820FF5">
          <w:rPr>
            <w:rFonts w:cs="Arial"/>
            <w:szCs w:val="24"/>
          </w:rPr>
          <w:t>1. O sistema apresenta a opção “Visualizar Ordem de Serviço" UC090 - Consul</w:t>
        </w:r>
        <w:r>
          <w:rPr>
            <w:rFonts w:cs="Arial"/>
            <w:szCs w:val="24"/>
          </w:rPr>
          <w:softHyphen/>
        </w:r>
        <w:r w:rsidRPr="00820FF5">
          <w:rPr>
            <w:rFonts w:cs="Arial"/>
            <w:szCs w:val="24"/>
          </w:rPr>
          <w:t>tar Ordens de Serviço</w:t>
        </w:r>
      </w:ins>
    </w:p>
    <w:p w14:paraId="5B4387C7" w14:textId="3C15D355" w:rsidR="009B6A84" w:rsidRPr="009B6A84" w:rsidRDefault="009B6A84" w:rsidP="008256BD">
      <w:pPr>
        <w:pStyle w:val="SemEspaamento"/>
        <w:spacing w:line="360" w:lineRule="auto"/>
        <w:contextualSpacing/>
        <w:rPr>
          <w:ins w:id="1211" w:author="everton schuster" w:date="2020-11-26T22:43:00Z"/>
          <w:rFonts w:cs="Arial"/>
          <w:szCs w:val="24"/>
          <w:rPrChange w:id="1212" w:author="everton schuster" w:date="2020-11-26T22:44:00Z">
            <w:rPr>
              <w:ins w:id="1213" w:author="everton schuster" w:date="2020-11-26T22:43:00Z"/>
              <w:rFonts w:cs="Arial"/>
              <w:b/>
              <w:bCs/>
              <w:szCs w:val="24"/>
            </w:rPr>
          </w:rPrChange>
        </w:rPr>
      </w:pPr>
      <w:bookmarkStart w:id="1214" w:name="_Hlk57323103"/>
      <w:ins w:id="1215" w:author="everton schuster" w:date="2020-11-26T22:43:00Z">
        <w:r w:rsidRPr="00820FF5">
          <w:rPr>
            <w:rFonts w:cs="Arial"/>
            <w:szCs w:val="24"/>
          </w:rPr>
          <w:t xml:space="preserve">2. O usuário seleciona a opção “Ver OS” </w:t>
        </w:r>
      </w:ins>
    </w:p>
    <w:bookmarkEnd w:id="1214"/>
    <w:p w14:paraId="73793F9C" w14:textId="6537163C" w:rsidR="009B6A84" w:rsidRPr="00820FF5" w:rsidRDefault="009B6A84" w:rsidP="009B6A84">
      <w:pPr>
        <w:pStyle w:val="SemEspaamento"/>
        <w:spacing w:line="360" w:lineRule="auto"/>
        <w:contextualSpacing/>
        <w:rPr>
          <w:ins w:id="1216" w:author="everton schuster" w:date="2020-11-26T22:44:00Z"/>
          <w:rFonts w:cs="Arial"/>
          <w:szCs w:val="24"/>
        </w:rPr>
      </w:pPr>
      <w:ins w:id="1217" w:author="everton schuster" w:date="2020-11-26T22:44:00Z">
        <w:r>
          <w:rPr>
            <w:rFonts w:cs="Arial"/>
            <w:szCs w:val="24"/>
          </w:rPr>
          <w:t>3</w:t>
        </w:r>
        <w:r w:rsidRPr="00820FF5">
          <w:rPr>
            <w:rFonts w:cs="Arial"/>
            <w:szCs w:val="24"/>
          </w:rPr>
          <w:t>. O usuário insere os serviços: Serviço*, Quantidade* e Funcionário</w:t>
        </w:r>
        <w:proofErr w:type="gramStart"/>
        <w:r w:rsidRPr="00820FF5">
          <w:rPr>
            <w:rFonts w:cs="Arial"/>
            <w:szCs w:val="24"/>
          </w:rPr>
          <w:t>*</w:t>
        </w:r>
      </w:ins>
      <w:ins w:id="1218" w:author="everton schuster" w:date="2020-11-26T22:46:00Z">
        <w:r w:rsidR="00411603">
          <w:rPr>
            <w:rFonts w:cs="Arial"/>
            <w:szCs w:val="24"/>
          </w:rPr>
          <w:t xml:space="preserve"> </w:t>
        </w:r>
        <w:r w:rsidR="00411603" w:rsidRPr="00411603">
          <w:rPr>
            <w:rFonts w:cs="Arial"/>
            <w:b/>
            <w:bCs/>
            <w:color w:val="000000"/>
            <w:szCs w:val="24"/>
          </w:rPr>
          <w:t xml:space="preserve"> </w:t>
        </w:r>
        <w:r w:rsidR="00411603" w:rsidRPr="00820FF5">
          <w:rPr>
            <w:rFonts w:cs="Arial"/>
            <w:b/>
            <w:bCs/>
            <w:color w:val="000000"/>
            <w:szCs w:val="24"/>
          </w:rPr>
          <w:t>E</w:t>
        </w:r>
        <w:proofErr w:type="gramEnd"/>
        <w:r w:rsidR="00411603" w:rsidRPr="00820FF5">
          <w:rPr>
            <w:rFonts w:cs="Arial"/>
            <w:b/>
            <w:bCs/>
            <w:color w:val="000000"/>
            <w:szCs w:val="24"/>
          </w:rPr>
          <w:t>2</w:t>
        </w:r>
      </w:ins>
    </w:p>
    <w:p w14:paraId="0D8A4800" w14:textId="3D050ADF" w:rsidR="009B6A84" w:rsidRDefault="009B6A84" w:rsidP="009B6A84">
      <w:pPr>
        <w:pStyle w:val="SemEspaamento"/>
        <w:spacing w:line="360" w:lineRule="auto"/>
        <w:contextualSpacing/>
        <w:rPr>
          <w:ins w:id="1219" w:author="everton schuster" w:date="2020-11-26T22:44:00Z"/>
          <w:rFonts w:cs="Arial"/>
          <w:szCs w:val="24"/>
        </w:rPr>
      </w:pPr>
      <w:ins w:id="1220" w:author="everton schuster" w:date="2020-11-26T22:44:00Z">
        <w:r>
          <w:rPr>
            <w:rFonts w:cs="Arial"/>
            <w:szCs w:val="24"/>
          </w:rPr>
          <w:t>4</w:t>
        </w:r>
        <w:r w:rsidRPr="00820FF5">
          <w:rPr>
            <w:rFonts w:cs="Arial"/>
            <w:szCs w:val="24"/>
          </w:rPr>
          <w:t>. O usuário insere os produtos: Produto*, Quantidade*</w:t>
        </w:r>
      </w:ins>
    </w:p>
    <w:p w14:paraId="70260DF8" w14:textId="722942EE" w:rsidR="009B6A84" w:rsidRPr="00851278" w:rsidRDefault="009B6A84" w:rsidP="009B6A84">
      <w:pPr>
        <w:pStyle w:val="SemEspaamento"/>
        <w:spacing w:line="360" w:lineRule="auto"/>
        <w:contextualSpacing/>
        <w:rPr>
          <w:ins w:id="1221" w:author="everton schuster" w:date="2020-11-26T22:44:00Z"/>
          <w:rFonts w:cs="Arial"/>
          <w:szCs w:val="24"/>
        </w:rPr>
      </w:pPr>
      <w:ins w:id="1222" w:author="everton schuster" w:date="2020-11-26T22:44:00Z">
        <w:r>
          <w:rPr>
            <w:rFonts w:cs="Arial"/>
            <w:szCs w:val="24"/>
          </w:rPr>
          <w:t>5</w:t>
        </w:r>
        <w:r w:rsidRPr="00820FF5">
          <w:rPr>
            <w:rFonts w:cs="Arial"/>
            <w:szCs w:val="24"/>
          </w:rPr>
          <w:t>. O usuário seleciona a opção “</w:t>
        </w:r>
        <w:r>
          <w:rPr>
            <w:rFonts w:cs="Arial"/>
            <w:szCs w:val="24"/>
          </w:rPr>
          <w:t>Finalizar</w:t>
        </w:r>
        <w:r w:rsidRPr="00820FF5">
          <w:rPr>
            <w:rFonts w:cs="Arial"/>
            <w:szCs w:val="24"/>
          </w:rPr>
          <w:t xml:space="preserve">” </w:t>
        </w:r>
      </w:ins>
    </w:p>
    <w:p w14:paraId="07D925FE" w14:textId="576DED14" w:rsidR="009B6A84" w:rsidRPr="00820FF5" w:rsidRDefault="009B6A84" w:rsidP="009B6A84">
      <w:pPr>
        <w:pStyle w:val="SemEspaamento"/>
        <w:spacing w:line="360" w:lineRule="auto"/>
        <w:contextualSpacing/>
        <w:rPr>
          <w:ins w:id="1223" w:author="everton schuster" w:date="2020-11-26T22:45:00Z"/>
          <w:rFonts w:cs="Arial"/>
          <w:szCs w:val="24"/>
        </w:rPr>
      </w:pPr>
      <w:ins w:id="1224" w:author="everton schuster" w:date="2020-11-26T22:45:00Z">
        <w:r>
          <w:rPr>
            <w:rFonts w:cs="Arial"/>
            <w:szCs w:val="24"/>
          </w:rPr>
          <w:t>6</w:t>
        </w:r>
        <w:r w:rsidRPr="00820FF5">
          <w:rPr>
            <w:rFonts w:cs="Arial"/>
            <w:szCs w:val="24"/>
          </w:rPr>
          <w:t xml:space="preserve">. O usuário </w:t>
        </w:r>
        <w:r>
          <w:rPr>
            <w:rFonts w:cs="Arial"/>
            <w:szCs w:val="24"/>
          </w:rPr>
          <w:t>atualiza a condição de pagamento</w:t>
        </w:r>
      </w:ins>
    </w:p>
    <w:p w14:paraId="057EE50E" w14:textId="098DF1F8" w:rsidR="009B6A84" w:rsidRDefault="009B6A84" w:rsidP="009B6A84">
      <w:pPr>
        <w:pStyle w:val="SemEspaamento"/>
        <w:spacing w:line="360" w:lineRule="auto"/>
        <w:contextualSpacing/>
        <w:rPr>
          <w:ins w:id="1225" w:author="everton schuster" w:date="2020-11-26T22:46:00Z"/>
          <w:rFonts w:cs="Arial"/>
          <w:szCs w:val="24"/>
        </w:rPr>
      </w:pPr>
      <w:ins w:id="1226" w:author="everton schuster" w:date="2020-11-26T22:45:00Z">
        <w:r>
          <w:rPr>
            <w:rFonts w:cs="Arial"/>
            <w:szCs w:val="24"/>
          </w:rPr>
          <w:t>7</w:t>
        </w:r>
        <w:r w:rsidRPr="00820FF5">
          <w:rPr>
            <w:rFonts w:cs="Arial"/>
            <w:szCs w:val="24"/>
          </w:rPr>
          <w:t>. O usuário seleciona a opção “</w:t>
        </w:r>
        <w:r>
          <w:rPr>
            <w:rFonts w:cs="Arial"/>
            <w:szCs w:val="24"/>
          </w:rPr>
          <w:t>Calcular Parcelas</w:t>
        </w:r>
        <w:r w:rsidRPr="00820FF5">
          <w:rPr>
            <w:rFonts w:cs="Arial"/>
            <w:szCs w:val="24"/>
          </w:rPr>
          <w:t>”</w:t>
        </w:r>
      </w:ins>
      <w:ins w:id="1227" w:author="everton schuster" w:date="2020-11-26T22:46:00Z">
        <w:r w:rsidR="00411603">
          <w:rPr>
            <w:rFonts w:cs="Arial"/>
            <w:szCs w:val="24"/>
          </w:rPr>
          <w:t xml:space="preserve"> </w:t>
        </w:r>
        <w:r w:rsidR="00411603" w:rsidRPr="00820FF5">
          <w:rPr>
            <w:rFonts w:cs="Arial"/>
            <w:b/>
            <w:bCs/>
            <w:color w:val="000000"/>
            <w:szCs w:val="24"/>
          </w:rPr>
          <w:t>E3</w:t>
        </w:r>
      </w:ins>
    </w:p>
    <w:p w14:paraId="46341344" w14:textId="0BC5858B" w:rsidR="009B6A84" w:rsidRPr="00820FF5" w:rsidRDefault="009B6A84" w:rsidP="009B6A84">
      <w:pPr>
        <w:pStyle w:val="SemEspaamento"/>
        <w:spacing w:line="360" w:lineRule="auto"/>
        <w:contextualSpacing/>
        <w:rPr>
          <w:ins w:id="1228" w:author="everton schuster" w:date="2020-11-26T22:44:00Z"/>
          <w:rFonts w:cs="Arial"/>
          <w:szCs w:val="24"/>
        </w:rPr>
      </w:pPr>
      <w:ins w:id="1229" w:author="everton schuster" w:date="2020-11-26T22:46:00Z">
        <w:r>
          <w:rPr>
            <w:rFonts w:cs="Arial"/>
            <w:szCs w:val="24"/>
          </w:rPr>
          <w:t>8</w:t>
        </w:r>
        <w:r w:rsidRPr="00820FF5">
          <w:rPr>
            <w:rFonts w:cs="Arial"/>
            <w:szCs w:val="24"/>
          </w:rPr>
          <w:t>. O usuário seleciona a opção “</w:t>
        </w:r>
        <w:r>
          <w:rPr>
            <w:rFonts w:cs="Arial"/>
            <w:szCs w:val="24"/>
          </w:rPr>
          <w:t>Finalizar</w:t>
        </w:r>
        <w:r w:rsidRPr="00820FF5">
          <w:rPr>
            <w:rFonts w:cs="Arial"/>
            <w:szCs w:val="24"/>
          </w:rPr>
          <w:t>”</w:t>
        </w:r>
        <w:r w:rsidR="00411603">
          <w:rPr>
            <w:rFonts w:cs="Arial"/>
            <w:szCs w:val="24"/>
          </w:rPr>
          <w:t xml:space="preserve"> </w:t>
        </w:r>
        <w:r w:rsidR="00411603" w:rsidRPr="00820FF5">
          <w:rPr>
            <w:rFonts w:cs="Arial"/>
            <w:b/>
            <w:bCs/>
            <w:szCs w:val="24"/>
          </w:rPr>
          <w:t>E4</w:t>
        </w:r>
      </w:ins>
    </w:p>
    <w:p w14:paraId="0B7C9D02" w14:textId="77777777" w:rsidR="009B6A84" w:rsidRPr="009B6A84" w:rsidRDefault="009B6A8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rPrChange w:id="1230" w:author="everton schuster" w:date="2020-11-26T22:43:00Z">
            <w:rPr>
              <w:rFonts w:cs="Arial"/>
              <w:szCs w:val="24"/>
            </w:rPr>
          </w:rPrChange>
        </w:rPr>
      </w:pPr>
    </w:p>
    <w:p w14:paraId="6E93173E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1BEF8F06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504EA96D" w14:textId="77777777" w:rsidR="007C682F" w:rsidRPr="00820FF5" w:rsidRDefault="007C682F" w:rsidP="008256BD">
      <w:pPr>
        <w:pStyle w:val="SemEspaamento"/>
        <w:numPr>
          <w:ilvl w:val="0"/>
          <w:numId w:val="6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74C6A90A" w14:textId="77777777" w:rsidR="007C682F" w:rsidRPr="008256BD" w:rsidRDefault="007C682F" w:rsidP="008256BD">
      <w:pPr>
        <w:pStyle w:val="PargrafodaLista"/>
        <w:numPr>
          <w:ilvl w:val="0"/>
          <w:numId w:val="6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um aviso nos campos inválidos</w:t>
      </w:r>
      <w:r w:rsidRPr="008256BD">
        <w:rPr>
          <w:sz w:val="24"/>
          <w:szCs w:val="24"/>
        </w:rPr>
        <w:tab/>
      </w:r>
    </w:p>
    <w:p w14:paraId="044FDACC" w14:textId="61B5F96C" w:rsidR="007C682F" w:rsidRPr="00820FF5" w:rsidRDefault="007C682F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não insere um </w:t>
      </w:r>
      <w:r w:rsidR="00A303F1" w:rsidRPr="00820FF5">
        <w:rPr>
          <w:rFonts w:ascii="Arial" w:hAnsi="Arial" w:cs="Arial"/>
          <w:b/>
          <w:bCs/>
          <w:color w:val="000000"/>
          <w:sz w:val="24"/>
          <w:szCs w:val="24"/>
        </w:rPr>
        <w:t>serviço</w:t>
      </w:r>
    </w:p>
    <w:p w14:paraId="068988D3" w14:textId="77777777" w:rsidR="007C682F" w:rsidRPr="008256BD" w:rsidRDefault="007C682F" w:rsidP="008256BD">
      <w:pPr>
        <w:pStyle w:val="PargrafodaLista"/>
        <w:numPr>
          <w:ilvl w:val="0"/>
          <w:numId w:val="6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 produto na compra</w:t>
      </w:r>
    </w:p>
    <w:p w14:paraId="6552A96B" w14:textId="77777777" w:rsidR="007C682F" w:rsidRPr="008256BD" w:rsidRDefault="007C682F" w:rsidP="008256BD">
      <w:pPr>
        <w:pStyle w:val="PargrafodaLista"/>
        <w:numPr>
          <w:ilvl w:val="0"/>
          <w:numId w:val="6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“Adicione produtos à venda.”</w:t>
      </w:r>
    </w:p>
    <w:p w14:paraId="2F3A5280" w14:textId="77777777" w:rsidR="007C682F" w:rsidRPr="00820FF5" w:rsidRDefault="007C682F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E3 - O usuário não insere uma condição de pagamento</w:t>
      </w:r>
    </w:p>
    <w:p w14:paraId="6B7BD02A" w14:textId="77777777" w:rsidR="007C682F" w:rsidRPr="008256BD" w:rsidRDefault="007C682F" w:rsidP="008256BD">
      <w:pPr>
        <w:pStyle w:val="PargrafodaLista"/>
        <w:numPr>
          <w:ilvl w:val="0"/>
          <w:numId w:val="6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uma condição de pagamento</w:t>
      </w:r>
    </w:p>
    <w:p w14:paraId="07EDC908" w14:textId="14D8594B" w:rsidR="007C682F" w:rsidRPr="008256BD" w:rsidRDefault="007C682F" w:rsidP="008256BD">
      <w:pPr>
        <w:pStyle w:val="PargrafodaLista"/>
        <w:numPr>
          <w:ilvl w:val="0"/>
          <w:numId w:val="6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“Informe a condição de paga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mento.”</w:t>
      </w:r>
    </w:p>
    <w:p w14:paraId="2B4E4F77" w14:textId="69DC1B0F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</w:t>
      </w:r>
      <w:r w:rsidR="009954F2" w:rsidRPr="00820FF5">
        <w:rPr>
          <w:rFonts w:cs="Arial"/>
          <w:b/>
          <w:bCs/>
          <w:szCs w:val="24"/>
        </w:rPr>
        <w:t>4</w:t>
      </w:r>
      <w:r w:rsidRPr="00820FF5">
        <w:rPr>
          <w:rFonts w:cs="Arial"/>
          <w:b/>
          <w:bCs/>
          <w:szCs w:val="24"/>
        </w:rPr>
        <w:t xml:space="preserve"> - O usuário tenta </w:t>
      </w:r>
      <w:r w:rsidR="009954F2" w:rsidRPr="00820FF5">
        <w:rPr>
          <w:rFonts w:cs="Arial"/>
          <w:b/>
          <w:bCs/>
          <w:szCs w:val="24"/>
        </w:rPr>
        <w:t>finalizar</w:t>
      </w:r>
      <w:r w:rsidRPr="00820FF5">
        <w:rPr>
          <w:rFonts w:cs="Arial"/>
          <w:b/>
          <w:bCs/>
          <w:szCs w:val="24"/>
        </w:rPr>
        <w:t xml:space="preserve"> sem calcular as parcelas;</w:t>
      </w:r>
    </w:p>
    <w:p w14:paraId="764B55C7" w14:textId="77777777" w:rsidR="007C682F" w:rsidRPr="008256BD" w:rsidRDefault="007C682F" w:rsidP="008256BD">
      <w:pPr>
        <w:pStyle w:val="PargrafodaLista"/>
        <w:numPr>
          <w:ilvl w:val="0"/>
          <w:numId w:val="6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calcula as parcelas da condição de pagamento</w:t>
      </w:r>
    </w:p>
    <w:p w14:paraId="4326B36C" w14:textId="77777777" w:rsidR="007C682F" w:rsidRPr="008256BD" w:rsidRDefault="007C682F" w:rsidP="008256BD">
      <w:pPr>
        <w:pStyle w:val="PargrafodaLista"/>
        <w:numPr>
          <w:ilvl w:val="0"/>
          <w:numId w:val="6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“Informe as parcelas.”</w:t>
      </w:r>
    </w:p>
    <w:p w14:paraId="146B1459" w14:textId="77777777" w:rsidR="00103518" w:rsidRPr="00820FF5" w:rsidRDefault="00103518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BEEDFC9" w14:textId="703AA223" w:rsidR="001816BF" w:rsidRPr="00820FF5" w:rsidRDefault="001816B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060BF5F1" w14:textId="77777777" w:rsidR="001816BF" w:rsidRPr="00820FF5" w:rsidRDefault="001816B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160DD69C" w14:textId="4879B9CD" w:rsidR="001816BF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lastRenderedPageBreak/>
        <w:drawing>
          <wp:inline distT="0" distB="0" distL="0" distR="0" wp14:anchorId="00D9C059" wp14:editId="1C9AC5E9">
            <wp:extent cx="5400040" cy="303149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2541" w14:textId="7321D875" w:rsidR="001816BF" w:rsidRPr="00820FF5" w:rsidRDefault="001816BF" w:rsidP="008256BD">
      <w:pPr>
        <w:spacing w:after="0" w:line="360" w:lineRule="auto"/>
        <w:contextualSpacing/>
        <w:rPr>
          <w:rFonts w:cs="Arial"/>
          <w:szCs w:val="24"/>
        </w:rPr>
      </w:pPr>
    </w:p>
    <w:p w14:paraId="7479F550" w14:textId="05C50529" w:rsidR="00165592" w:rsidRPr="00820FF5" w:rsidRDefault="00165592" w:rsidP="008256BD">
      <w:pPr>
        <w:spacing w:after="0" w:line="360" w:lineRule="auto"/>
        <w:contextualSpacing/>
        <w:rPr>
          <w:rFonts w:cs="Arial"/>
          <w:szCs w:val="24"/>
        </w:rPr>
      </w:pPr>
    </w:p>
    <w:p w14:paraId="1F1838FF" w14:textId="74611B0D" w:rsidR="001816BF" w:rsidRPr="00820FF5" w:rsidRDefault="001816B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4C57C452" w14:textId="7C33854A" w:rsidR="00165592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F8D68D5" wp14:editId="66E41BC7">
            <wp:extent cx="5400040" cy="3043555"/>
            <wp:effectExtent l="0" t="0" r="0" b="444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4E56" w14:textId="580A7CA1" w:rsidR="001816BF" w:rsidRPr="00820FF5" w:rsidRDefault="001816BF" w:rsidP="008256BD">
      <w:pPr>
        <w:spacing w:after="0" w:line="360" w:lineRule="auto"/>
        <w:contextualSpacing/>
        <w:rPr>
          <w:rFonts w:cs="Arial"/>
          <w:szCs w:val="24"/>
        </w:rPr>
      </w:pPr>
    </w:p>
    <w:p w14:paraId="08FD5CD4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63FBE72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0E36E9D9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2F8C82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76C6ED0B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6AA0E405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558681D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6377FA96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6A57F70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498B7C85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5680DB56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D5EF953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7B53A46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4497DB73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5E8276B5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77F6CD0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B4761B2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4973D05D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536C3E1C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5FFE0D1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255C1670" w14:textId="1943FAED" w:rsidR="004C2E61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Andamento OS</w:t>
      </w:r>
    </w:p>
    <w:p w14:paraId="0C96259D" w14:textId="2AACF82E" w:rsidR="004C2E61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lastRenderedPageBreak/>
        <w:drawing>
          <wp:inline distT="0" distB="0" distL="0" distR="0" wp14:anchorId="0D8475EB" wp14:editId="0581AD3F">
            <wp:extent cx="5633720" cy="6341912"/>
            <wp:effectExtent l="0" t="0" r="5080" b="190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815" cy="636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CE88" w14:textId="25E0527E" w:rsidR="004C2E61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</w:p>
    <w:p w14:paraId="35182990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5D4B4CBE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2762DF6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4A1AA36C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BC5587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65A3233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23D22A3F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29C97B80" w14:textId="369A67F6" w:rsidR="004C2E61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Finalizar OS</w:t>
      </w:r>
    </w:p>
    <w:p w14:paraId="090F2A8F" w14:textId="2CCB448F" w:rsidR="004C2E61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lastRenderedPageBreak/>
        <w:drawing>
          <wp:inline distT="0" distB="0" distL="0" distR="0" wp14:anchorId="0D11E7C9" wp14:editId="6CD09C17">
            <wp:extent cx="5400040" cy="3047365"/>
            <wp:effectExtent l="0" t="0" r="0" b="63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ABA3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0B60CEF8" w14:textId="3980C725" w:rsidR="00165592" w:rsidRPr="00820FF5" w:rsidRDefault="0016559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165592" w:rsidRPr="00820FF5" w14:paraId="34CC2377" w14:textId="77777777" w:rsidTr="00D30F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BF0C781" w14:textId="77777777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7F22574F" w14:textId="77777777" w:rsidR="00165592" w:rsidRPr="00820FF5" w:rsidRDefault="00165592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637C5B6C" w14:textId="77777777" w:rsidR="00165592" w:rsidRPr="00820FF5" w:rsidRDefault="00165592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165592" w:rsidRPr="00820FF5" w14:paraId="1C037B4D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6794EEB" w14:textId="3D6706C2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 OS</w:t>
            </w:r>
          </w:p>
        </w:tc>
        <w:tc>
          <w:tcPr>
            <w:tcW w:w="1243" w:type="dxa"/>
          </w:tcPr>
          <w:p w14:paraId="46D55A2C" w14:textId="7777777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01F12ACC" w14:textId="71D85F9C" w:rsidR="00165592" w:rsidRPr="00820FF5" w:rsidRDefault="00350BE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165592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165592" w:rsidRPr="00820FF5" w14:paraId="37EA5E1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C9DEC60" w14:textId="359F84E8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Cliente</w:t>
            </w:r>
          </w:p>
        </w:tc>
        <w:tc>
          <w:tcPr>
            <w:tcW w:w="1243" w:type="dxa"/>
          </w:tcPr>
          <w:p w14:paraId="61820094" w14:textId="65DBA0FB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Cliente</w:t>
            </w:r>
          </w:p>
        </w:tc>
        <w:tc>
          <w:tcPr>
            <w:tcW w:w="5803" w:type="dxa"/>
          </w:tcPr>
          <w:p w14:paraId="535D2892" w14:textId="556EE374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165592" w:rsidRPr="00820FF5" w14:paraId="6E482BA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583D7C0" w14:textId="0EA185C3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Telefone</w:t>
            </w:r>
          </w:p>
        </w:tc>
        <w:tc>
          <w:tcPr>
            <w:tcW w:w="1243" w:type="dxa"/>
          </w:tcPr>
          <w:p w14:paraId="5DF8E9A4" w14:textId="62404F0D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31283363" w14:textId="72DC6BD6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20 caracteres.</w:t>
            </w:r>
          </w:p>
        </w:tc>
      </w:tr>
      <w:tr w:rsidR="00165592" w:rsidRPr="00820FF5" w14:paraId="25C0834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49B621F" w14:textId="7E8DE44A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Contato</w:t>
            </w:r>
          </w:p>
        </w:tc>
        <w:tc>
          <w:tcPr>
            <w:tcW w:w="1243" w:type="dxa"/>
          </w:tcPr>
          <w:p w14:paraId="38103ECA" w14:textId="0BD176D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6245AB11" w14:textId="64EEF59E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máximo 50 caracteres.</w:t>
            </w:r>
          </w:p>
        </w:tc>
      </w:tr>
      <w:tr w:rsidR="00165592" w:rsidRPr="00820FF5" w14:paraId="2D118B4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396FECA" w14:textId="31A4546A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 de série</w:t>
            </w:r>
          </w:p>
        </w:tc>
        <w:tc>
          <w:tcPr>
            <w:tcW w:w="1243" w:type="dxa"/>
          </w:tcPr>
          <w:p w14:paraId="32B97B67" w14:textId="36A3E45D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10BFE71A" w14:textId="487C851F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máximo 50 caracteres.</w:t>
            </w:r>
          </w:p>
        </w:tc>
      </w:tr>
      <w:tr w:rsidR="00165592" w:rsidRPr="00820FF5" w14:paraId="5A0134E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F28DA8E" w14:textId="4E0734A8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Equipamento</w:t>
            </w:r>
          </w:p>
        </w:tc>
        <w:tc>
          <w:tcPr>
            <w:tcW w:w="1243" w:type="dxa"/>
          </w:tcPr>
          <w:p w14:paraId="6D5567A7" w14:textId="720B1FD8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00766B5B" w14:textId="69469329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255 caracteres.</w:t>
            </w:r>
          </w:p>
        </w:tc>
      </w:tr>
      <w:tr w:rsidR="00165592" w:rsidRPr="00820FF5" w14:paraId="722876B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35CEABE" w14:textId="4F3B0941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Problema r</w:t>
            </w:r>
            <w:r w:rsidR="00820FF5">
              <w:rPr>
                <w:rFonts w:cs="Arial"/>
                <w:b w:val="0"/>
                <w:bCs w:val="0"/>
                <w:szCs w:val="24"/>
              </w:rPr>
              <w:t>e</w:t>
            </w:r>
            <w:r w:rsidRPr="00820FF5">
              <w:rPr>
                <w:rFonts w:cs="Arial"/>
                <w:b w:val="0"/>
                <w:bCs w:val="0"/>
                <w:szCs w:val="24"/>
              </w:rPr>
              <w:t>latado</w:t>
            </w:r>
          </w:p>
        </w:tc>
        <w:tc>
          <w:tcPr>
            <w:tcW w:w="1243" w:type="dxa"/>
          </w:tcPr>
          <w:p w14:paraId="2EA66C9E" w14:textId="11BF00B2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41A1AAF6" w14:textId="5AB96340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255caracteres.</w:t>
            </w:r>
          </w:p>
        </w:tc>
      </w:tr>
      <w:tr w:rsidR="00165592" w:rsidRPr="00820FF5" w14:paraId="6562872E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739EB88" w14:textId="4BE24046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Acessórios</w:t>
            </w:r>
          </w:p>
        </w:tc>
        <w:tc>
          <w:tcPr>
            <w:tcW w:w="1243" w:type="dxa"/>
          </w:tcPr>
          <w:p w14:paraId="340DB465" w14:textId="37B090FC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0CCE676D" w14:textId="49AE043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255caracteres.</w:t>
            </w:r>
          </w:p>
        </w:tc>
      </w:tr>
      <w:tr w:rsidR="00165592" w:rsidRPr="00820FF5" w14:paraId="554BA6CE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18716A2" w14:textId="07D5DA34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1243" w:type="dxa"/>
          </w:tcPr>
          <w:p w14:paraId="767C1698" w14:textId="34629A8E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117BCBF1" w14:textId="610436FE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máximo 255caracteres.</w:t>
            </w:r>
          </w:p>
        </w:tc>
      </w:tr>
      <w:tr w:rsidR="00165592" w:rsidRPr="00820FF5" w14:paraId="522ED255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527F477" w14:textId="4302E4AD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58DA52D8" w14:textId="7777777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4AA90B99" w14:textId="7777777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165592" w:rsidRPr="00820FF5" w14:paraId="4BBF848A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47FA57" w14:textId="14FDC654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095BD84A" w14:textId="7777777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23854BF4" w14:textId="7777777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10CE7FE5" w14:textId="105CD39A" w:rsidR="001816BF" w:rsidRDefault="001816BF" w:rsidP="008256BD">
      <w:pPr>
        <w:spacing w:after="0" w:line="360" w:lineRule="auto"/>
        <w:contextualSpacing/>
        <w:rPr>
          <w:ins w:id="1231" w:author="everton schuster" w:date="2020-11-26T22:42:00Z"/>
          <w:rFonts w:cs="Arial"/>
          <w:szCs w:val="24"/>
        </w:rPr>
      </w:pPr>
    </w:p>
    <w:p w14:paraId="542E7D1B" w14:textId="55F2A20E" w:rsidR="009B6A84" w:rsidRDefault="009B6A84" w:rsidP="008256BD">
      <w:pPr>
        <w:spacing w:after="0" w:line="360" w:lineRule="auto"/>
        <w:contextualSpacing/>
        <w:rPr>
          <w:ins w:id="1232" w:author="everton schuster" w:date="2020-11-26T22:42:00Z"/>
          <w:rFonts w:cs="Arial"/>
          <w:b/>
          <w:bCs/>
          <w:szCs w:val="24"/>
        </w:rPr>
      </w:pPr>
      <w:ins w:id="1233" w:author="everton schuster" w:date="2020-11-26T22:42:00Z">
        <w:r w:rsidRPr="009B6A84">
          <w:rPr>
            <w:rFonts w:cs="Arial"/>
            <w:b/>
            <w:bCs/>
            <w:szCs w:val="24"/>
            <w:rPrChange w:id="1234" w:author="everton schuster" w:date="2020-11-26T22:42:00Z">
              <w:rPr>
                <w:rFonts w:cs="Arial"/>
                <w:szCs w:val="24"/>
              </w:rPr>
            </w:rPrChange>
          </w:rPr>
          <w:t>Diagrama de Sequência</w:t>
        </w:r>
      </w:ins>
    </w:p>
    <w:p w14:paraId="583FD4A4" w14:textId="3C8DF589" w:rsidR="009B6A84" w:rsidRPr="009B6A84" w:rsidRDefault="009B6A84" w:rsidP="008256BD">
      <w:pPr>
        <w:spacing w:after="0" w:line="360" w:lineRule="auto"/>
        <w:contextualSpacing/>
        <w:rPr>
          <w:rFonts w:cs="Arial"/>
          <w:b/>
          <w:bCs/>
          <w:szCs w:val="24"/>
          <w:rPrChange w:id="1235" w:author="everton schuster" w:date="2020-11-26T22:42:00Z">
            <w:rPr>
              <w:rFonts w:cs="Arial"/>
              <w:szCs w:val="24"/>
            </w:rPr>
          </w:rPrChange>
        </w:rPr>
      </w:pPr>
      <w:ins w:id="1236" w:author="everton schuster" w:date="2020-11-26T22:42:00Z">
        <w:r>
          <w:rPr>
            <w:noProof/>
          </w:rPr>
          <w:lastRenderedPageBreak/>
          <w:drawing>
            <wp:inline distT="0" distB="0" distL="0" distR="0" wp14:anchorId="3E90A91D" wp14:editId="0F0CC271">
              <wp:extent cx="5400040" cy="8727440"/>
              <wp:effectExtent l="0" t="0" r="0" b="0"/>
              <wp:docPr id="12" name="Imagem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7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8727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9BB1B6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CAB5C93" w14:textId="1A8A6115" w:rsidR="00350BE4" w:rsidRPr="00820FF5" w:rsidRDefault="00350BE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43588444" w14:textId="485ECD70" w:rsidR="00C67693" w:rsidRPr="00820FF5" w:rsidRDefault="00C67693" w:rsidP="00FB0EBF">
      <w:pPr>
        <w:pStyle w:val="Ttulo2"/>
      </w:pPr>
      <w:bookmarkStart w:id="1237" w:name="_Toc57324045"/>
      <w:r w:rsidRPr="00820FF5">
        <w:t>Pais</w:t>
      </w:r>
      <w:bookmarkEnd w:id="1237"/>
    </w:p>
    <w:p w14:paraId="77FC1C59" w14:textId="728E3442" w:rsidR="000A4EDA" w:rsidRPr="00820FF5" w:rsidRDefault="000A4EDA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C2A8F56" wp14:editId="01E57314">
            <wp:extent cx="5096510" cy="3331845"/>
            <wp:effectExtent l="0" t="0" r="889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BB71" w14:textId="70940CF5" w:rsidR="000A4EDA" w:rsidRPr="00820FF5" w:rsidRDefault="000A4EDA" w:rsidP="008256BD">
      <w:pPr>
        <w:spacing w:after="0" w:line="360" w:lineRule="auto"/>
        <w:contextualSpacing/>
        <w:rPr>
          <w:rFonts w:cs="Arial"/>
          <w:szCs w:val="24"/>
        </w:rPr>
      </w:pPr>
    </w:p>
    <w:p w14:paraId="7EDE32A9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2D4A7701" w14:textId="4D81E03E" w:rsidR="008B4FA7" w:rsidRDefault="008B4FA7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0A848FD4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1CC433B6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2E00987F" w14:textId="28F74045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 país seja cadastrado mais de uma vez;</w:t>
      </w:r>
    </w:p>
    <w:p w14:paraId="67E70FA2" w14:textId="278A4D63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 país se estiver relacionada com outros registros.</w:t>
      </w:r>
    </w:p>
    <w:p w14:paraId="7AC1FB9A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6EE489D5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508896BB" w14:textId="1A3711AC" w:rsidR="008B4FA7" w:rsidRDefault="008B4FA7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País.</w:t>
      </w:r>
    </w:p>
    <w:p w14:paraId="4DADA683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230B6292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6D13E54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4B611D03" w14:textId="67A2DA1F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0FED01BE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12688229" w14:textId="75EE0C21" w:rsidR="008B4FA7" w:rsidRDefault="008B4FA7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485444C0" w14:textId="627A3E66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06B8C153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4E5628D9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5A69F162" w14:textId="4EB9030E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Estado.</w:t>
      </w:r>
    </w:p>
    <w:p w14:paraId="2D5E33AA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11F0CC4A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5DD9E9F4" w14:textId="2956BFCA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Países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BF122E4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3CD431DC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3389A522" w14:textId="500A1D2C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País</w:t>
      </w:r>
    </w:p>
    <w:p w14:paraId="4290C585" w14:textId="26DEEF90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Países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6F653B0" w14:textId="1D672D28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Países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2F54EA4" w14:textId="51991ED5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A430A1" w:rsidRPr="00820FF5">
        <w:rPr>
          <w:rFonts w:cs="Arial"/>
          <w:szCs w:val="24"/>
        </w:rPr>
        <w:t>países</w:t>
      </w:r>
      <w:r w:rsidRPr="00820FF5">
        <w:rPr>
          <w:rFonts w:cs="Arial"/>
          <w:szCs w:val="24"/>
        </w:rPr>
        <w:t xml:space="preserve"> com os campos: Código, País, Situ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ação, Ações.</w:t>
      </w:r>
    </w:p>
    <w:p w14:paraId="47D6E343" w14:textId="0639F2B3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78206DCD" w14:textId="0F215B32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5651AE8F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16A29984" w14:textId="0CD08106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9F44BD" w:rsidRPr="00820FF5">
        <w:rPr>
          <w:rFonts w:cs="Arial"/>
          <w:b/>
          <w:bCs/>
          <w:szCs w:val="24"/>
        </w:rPr>
        <w:t>país</w:t>
      </w:r>
    </w:p>
    <w:p w14:paraId="07B94517" w14:textId="2B8CBD13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País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UC045- Consultar Pais</w:t>
      </w:r>
    </w:p>
    <w:p w14:paraId="3FC27E05" w14:textId="7A40C211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23696BA5" w14:textId="5CB20E7B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</w:t>
      </w:r>
      <w:r w:rsidR="008B7B95" w:rsidRPr="00820FF5">
        <w:rPr>
          <w:rFonts w:cs="Arial"/>
          <w:szCs w:val="24"/>
        </w:rPr>
        <w:t>país</w:t>
      </w:r>
      <w:r w:rsidRPr="00820FF5">
        <w:rPr>
          <w:rFonts w:cs="Arial"/>
          <w:szCs w:val="24"/>
        </w:rPr>
        <w:t xml:space="preserve"> com as op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E536D03" w14:textId="64BAFDA4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="008B7B95" w:rsidRPr="00820FF5">
        <w:rPr>
          <w:rFonts w:cs="Arial"/>
          <w:szCs w:val="24"/>
        </w:rPr>
        <w:t>país</w:t>
      </w:r>
      <w:r w:rsidRPr="00820FF5">
        <w:rPr>
          <w:rFonts w:cs="Arial"/>
          <w:szCs w:val="24"/>
        </w:rPr>
        <w:t>*, Situação</w:t>
      </w:r>
    </w:p>
    <w:p w14:paraId="0189DE4A" w14:textId="6A5F7569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21217A54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1C5E99E6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7442C011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3FCF3484" w14:textId="36D7482C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9F44BD" w:rsidRPr="00820FF5">
        <w:rPr>
          <w:rFonts w:cs="Arial"/>
          <w:b/>
          <w:bCs/>
          <w:szCs w:val="24"/>
        </w:rPr>
        <w:t>país</w:t>
      </w:r>
    </w:p>
    <w:p w14:paraId="0B1E7037" w14:textId="23F69931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País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UC045- Consultar Pais</w:t>
      </w:r>
    </w:p>
    <w:p w14:paraId="29C3B3AA" w14:textId="21620D93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53D057C0" w14:textId="49AF7C92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BD0793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AC3362A" w14:textId="561250B6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="008B7B95" w:rsidRPr="00820FF5">
        <w:rPr>
          <w:rFonts w:cs="Arial"/>
          <w:szCs w:val="24"/>
        </w:rPr>
        <w:t>País</w:t>
      </w:r>
      <w:r w:rsidRPr="00820FF5">
        <w:rPr>
          <w:rFonts w:cs="Arial"/>
          <w:szCs w:val="24"/>
        </w:rPr>
        <w:t>*, Situação</w:t>
      </w:r>
    </w:p>
    <w:p w14:paraId="2E01EC29" w14:textId="7F3F8E19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1ACDA0F6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DA4BC75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7. O caso de uso é encerrado</w:t>
      </w:r>
    </w:p>
    <w:p w14:paraId="607CFB85" w14:textId="7D34AB51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9F44BD" w:rsidRPr="00820FF5">
        <w:rPr>
          <w:rFonts w:cs="Arial"/>
          <w:b/>
          <w:bCs/>
          <w:szCs w:val="24"/>
        </w:rPr>
        <w:t>país</w:t>
      </w:r>
    </w:p>
    <w:p w14:paraId="35C9FF40" w14:textId="798AF673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País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UC045- Consultar Pais</w:t>
      </w:r>
    </w:p>
    <w:p w14:paraId="2151FD3D" w14:textId="232FE16D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616CCF78" w14:textId="2C97F3A2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9F44BD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</w:t>
      </w:r>
      <w:r w:rsidR="008B7B95" w:rsidRPr="00820FF5">
        <w:rPr>
          <w:rFonts w:cs="Arial"/>
          <w:szCs w:val="24"/>
        </w:rPr>
        <w:t>pais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26602548" w14:textId="09BD6B4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51830A34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2B2B5EEF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DB43B40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430780F3" w14:textId="77777777" w:rsidR="008B7B95" w:rsidRPr="00820FF5" w:rsidRDefault="008B7B9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11EACB76" w14:textId="77777777" w:rsidR="008B7B95" w:rsidRPr="00820FF5" w:rsidRDefault="008B7B9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778C37E5" w14:textId="1DCBE7EB" w:rsidR="008B7B95" w:rsidRPr="00820FF5" w:rsidRDefault="008B7B95" w:rsidP="008256BD">
      <w:pPr>
        <w:pStyle w:val="SemEspaamento"/>
        <w:numPr>
          <w:ilvl w:val="0"/>
          <w:numId w:val="3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594937B6" w14:textId="38237975" w:rsidR="008B7B95" w:rsidRPr="00820FF5" w:rsidRDefault="008B7B95" w:rsidP="008256BD">
      <w:pPr>
        <w:pStyle w:val="SemEspaamento"/>
        <w:numPr>
          <w:ilvl w:val="0"/>
          <w:numId w:val="3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68EB3421" w14:textId="66BFBBA7" w:rsidR="008B7B95" w:rsidRPr="00820FF5" w:rsidRDefault="008B7B95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país já cadastrado</w:t>
      </w:r>
    </w:p>
    <w:p w14:paraId="223BCF39" w14:textId="472DF04D" w:rsidR="008B7B95" w:rsidRPr="008256BD" w:rsidRDefault="008B7B95" w:rsidP="008256BD">
      <w:pPr>
        <w:pStyle w:val="PargrafodaLista"/>
        <w:numPr>
          <w:ilvl w:val="0"/>
          <w:numId w:val="4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país já cadastrado</w:t>
      </w:r>
    </w:p>
    <w:p w14:paraId="6B89937F" w14:textId="6C4AC168" w:rsidR="008B7B95" w:rsidRPr="008256BD" w:rsidRDefault="008B7B95" w:rsidP="008256BD">
      <w:pPr>
        <w:pStyle w:val="PargrafodaLista"/>
        <w:numPr>
          <w:ilvl w:val="0"/>
          <w:numId w:val="4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País já cadastrad</w:t>
      </w:r>
      <w:r w:rsidR="00FB0EBF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17EC6E85" w14:textId="7482E37D" w:rsidR="008B7B95" w:rsidRPr="00820FF5" w:rsidRDefault="008B7B9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E3 - O usuário tenta excluir um </w:t>
      </w:r>
      <w:r w:rsidR="009F44BD" w:rsidRPr="00820FF5">
        <w:rPr>
          <w:rFonts w:cs="Arial"/>
          <w:b/>
          <w:bCs/>
          <w:szCs w:val="24"/>
        </w:rPr>
        <w:t xml:space="preserve">país </w:t>
      </w:r>
      <w:r w:rsidRPr="00820FF5">
        <w:rPr>
          <w:rFonts w:cs="Arial"/>
          <w:b/>
          <w:bCs/>
          <w:szCs w:val="24"/>
        </w:rPr>
        <w:t>que está vinculado a outro registro</w:t>
      </w:r>
    </w:p>
    <w:p w14:paraId="64588FB3" w14:textId="0AEAA0DB" w:rsidR="008B7B95" w:rsidRPr="008256BD" w:rsidRDefault="008B7B95" w:rsidP="008256BD">
      <w:pPr>
        <w:pStyle w:val="PargrafodaLista"/>
        <w:numPr>
          <w:ilvl w:val="0"/>
          <w:numId w:val="4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348DA663" w14:textId="5D33D060" w:rsidR="008B7B95" w:rsidRPr="008256BD" w:rsidRDefault="008B7B95" w:rsidP="008256BD">
      <w:pPr>
        <w:pStyle w:val="PargrafodaLista"/>
        <w:numPr>
          <w:ilvl w:val="0"/>
          <w:numId w:val="4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Não foi possível excluir este país pois o mesmo está relacionado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6D96D5E3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04B7CCEE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646178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BDB5A1F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F5C838B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AFB51E4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26E3B8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3C8CA4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0C32EE1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8D5F23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6D281E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38193C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4DCF98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5D6F494" w14:textId="7FDA4D86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12719D5F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2BAF038E" w14:textId="5983E50E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3F73190" wp14:editId="2A9424A7">
            <wp:extent cx="5400040" cy="3034030"/>
            <wp:effectExtent l="0" t="0" r="63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9006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4294271A" w14:textId="6CD00899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48ACED48" w14:textId="66A43B5A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585DBDD" wp14:editId="39DF6682">
            <wp:extent cx="5400040" cy="305371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8736" w14:textId="77777777" w:rsidR="00BF5E09" w:rsidRPr="00820FF5" w:rsidRDefault="00BF5E09" w:rsidP="008256BD">
      <w:pPr>
        <w:spacing w:after="0" w:line="360" w:lineRule="auto"/>
        <w:contextualSpacing/>
        <w:rPr>
          <w:rFonts w:cs="Arial"/>
          <w:szCs w:val="24"/>
        </w:rPr>
      </w:pPr>
    </w:p>
    <w:p w14:paraId="0307F0D2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65AEB7D9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2AE5F23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56849A0E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381701D9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0AF8920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ACFEDC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15E0CA8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6BC54BC4" w14:textId="65B5E710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1EFD09D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D0782F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Pais</w:t>
            </w:r>
          </w:p>
        </w:tc>
        <w:tc>
          <w:tcPr>
            <w:tcW w:w="1243" w:type="dxa"/>
          </w:tcPr>
          <w:p w14:paraId="2437345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74DEB61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3DE046F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C705E6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Sigla</w:t>
            </w:r>
          </w:p>
        </w:tc>
        <w:tc>
          <w:tcPr>
            <w:tcW w:w="1243" w:type="dxa"/>
          </w:tcPr>
          <w:p w14:paraId="2DE20CE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5414D29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2 caracteres e no máximo 4.</w:t>
            </w:r>
          </w:p>
        </w:tc>
      </w:tr>
      <w:tr w:rsidR="00C67693" w:rsidRPr="00820FF5" w14:paraId="51FE80C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010717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DDI</w:t>
            </w:r>
          </w:p>
        </w:tc>
        <w:tc>
          <w:tcPr>
            <w:tcW w:w="1243" w:type="dxa"/>
          </w:tcPr>
          <w:p w14:paraId="71DCB67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3B51F3B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2 caracteres e no máximo 4.</w:t>
            </w:r>
          </w:p>
        </w:tc>
      </w:tr>
      <w:tr w:rsidR="00C67693" w:rsidRPr="00820FF5" w14:paraId="1B4B822A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B9F23F7" w14:textId="4A3C963D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1333941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3CC6377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19F0A994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ACD513C" w14:textId="21DD56E4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71B24BA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600E26B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5181D988" w14:textId="74855D80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0EFDA951" w14:textId="77777777" w:rsidR="008B7B95" w:rsidRPr="00820FF5" w:rsidRDefault="008B7B9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3B60E353" w14:textId="7F32C93B" w:rsidR="008B7B95" w:rsidRPr="00820FF5" w:rsidRDefault="008B7B9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46B91B7" wp14:editId="705D06BE">
            <wp:extent cx="1677670" cy="303720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EDA76" w14:textId="77777777" w:rsidR="008B7B95" w:rsidRPr="00820FF5" w:rsidRDefault="008B7B95" w:rsidP="008256BD">
      <w:pPr>
        <w:spacing w:after="0" w:line="360" w:lineRule="auto"/>
        <w:contextualSpacing/>
        <w:rPr>
          <w:rFonts w:cs="Arial"/>
          <w:szCs w:val="24"/>
        </w:rPr>
      </w:pPr>
    </w:p>
    <w:p w14:paraId="4755AB07" w14:textId="1846F665" w:rsidR="00C67693" w:rsidRPr="00820FF5" w:rsidRDefault="00B55D99" w:rsidP="00FB0EBF">
      <w:pPr>
        <w:pStyle w:val="Ttulo2"/>
      </w:pPr>
      <w:bookmarkStart w:id="1238" w:name="_Toc57324046"/>
      <w:r w:rsidRPr="00820FF5">
        <w:lastRenderedPageBreak/>
        <w:t>Problema relatado</w:t>
      </w:r>
      <w:bookmarkEnd w:id="1238"/>
    </w:p>
    <w:p w14:paraId="05362CA0" w14:textId="68579D61" w:rsidR="00B55D99" w:rsidRPr="00820FF5" w:rsidRDefault="00B55D99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F9718F4" wp14:editId="2C7DAA28">
            <wp:extent cx="5400040" cy="2832735"/>
            <wp:effectExtent l="0" t="0" r="0" b="571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CF54" w14:textId="4A2E0E16" w:rsidR="00B55D99" w:rsidRPr="00820FF5" w:rsidRDefault="00B55D99" w:rsidP="008256BD">
      <w:pPr>
        <w:spacing w:after="0" w:line="360" w:lineRule="auto"/>
        <w:contextualSpacing/>
        <w:rPr>
          <w:rFonts w:cs="Arial"/>
          <w:szCs w:val="24"/>
        </w:rPr>
      </w:pPr>
    </w:p>
    <w:p w14:paraId="06324A1D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5251FC79" w14:textId="569C7073" w:rsidR="00387022" w:rsidRDefault="00387022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4A92BF3F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E4F81CE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3B337921" w14:textId="2A0A030D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 problema relatado seja cadastrado mais de uma vez;</w:t>
      </w:r>
    </w:p>
    <w:p w14:paraId="40BAB0CB" w14:textId="60AC06F2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ume problema relatado se estiver relacionada com outros registros.</w:t>
      </w:r>
    </w:p>
    <w:p w14:paraId="551D325D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5C21F2B9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1D69945A" w14:textId="7A11CFB9" w:rsidR="00387022" w:rsidRDefault="0038702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Problema Relatado.</w:t>
      </w:r>
    </w:p>
    <w:p w14:paraId="185AF541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766CFECF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4E783B4B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75877BE4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69A8DD40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0E3CD12C" w14:textId="60212E22" w:rsidR="00387022" w:rsidRDefault="0038702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73F3AE8F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4E312E32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4FC60A42" w14:textId="78ECE048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Ordem de Serviço.</w:t>
      </w:r>
    </w:p>
    <w:p w14:paraId="7B845480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1EAA9A21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11E79F8F" w14:textId="287A616D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Problemas Relatado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5CB50A2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60AACDB7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13A2D667" w14:textId="3AB99983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problema relatado</w:t>
      </w:r>
    </w:p>
    <w:p w14:paraId="6907D6A0" w14:textId="0E6E3359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Problemas Relatados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CC1B494" w14:textId="10F9161C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Problemas Relatados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E3986A7" w14:textId="34B48B5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categorias com os campos: Código, Pro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blema Relatado, Situação, Ações.</w:t>
      </w:r>
    </w:p>
    <w:p w14:paraId="5FEF9C4B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064BCB1B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24BB86D4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9303973" w14:textId="0B59A4D0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problema relatado</w:t>
      </w:r>
    </w:p>
    <w:p w14:paraId="5A18C0B9" w14:textId="23DC8159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Problema Relatado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UC079- Consul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tar Problemas Relatado</w:t>
      </w:r>
    </w:p>
    <w:p w14:paraId="02A67225" w14:textId="0D525051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4675AF5C" w14:textId="1A7E7079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problema relatado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BD545ED" w14:textId="1E297006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Problema Relatado *, Situação</w:t>
      </w:r>
    </w:p>
    <w:p w14:paraId="2FE855FD" w14:textId="342F58AA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7F3789EC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10B319B9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41EE92C4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78814AC2" w14:textId="4D3C1133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problema relatado</w:t>
      </w:r>
    </w:p>
    <w:p w14:paraId="131DE15A" w14:textId="09DC9D68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Problema Relatado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UC079- Consultar Problemas Relatado</w:t>
      </w:r>
    </w:p>
    <w:p w14:paraId="7C5AEA52" w14:textId="29DFE062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46DC4792" w14:textId="0CAFE8D8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BB28894" w14:textId="4342884B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Pr="00820FF5">
        <w:rPr>
          <w:rFonts w:cs="Arial"/>
          <w:color w:val="auto"/>
          <w:szCs w:val="24"/>
        </w:rPr>
        <w:t>Problema Relatado</w:t>
      </w:r>
      <w:r w:rsidRPr="00820FF5">
        <w:rPr>
          <w:rFonts w:cs="Arial"/>
          <w:szCs w:val="24"/>
        </w:rPr>
        <w:t xml:space="preserve"> *, Situação</w:t>
      </w:r>
    </w:p>
    <w:p w14:paraId="5B2E55C1" w14:textId="39DA088B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1B9CAB9A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46FE84B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342F6BAD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1A428AF1" w14:textId="5FC7F68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lastRenderedPageBreak/>
        <w:t>Excluir problema relatado</w:t>
      </w:r>
    </w:p>
    <w:p w14:paraId="05D8F0C8" w14:textId="11C7AD68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Excluir </w:t>
      </w:r>
      <w:r w:rsidRPr="00820FF5">
        <w:rPr>
          <w:rFonts w:cs="Arial"/>
          <w:color w:val="auto"/>
          <w:szCs w:val="24"/>
        </w:rPr>
        <w:t>Problema Relatado</w:t>
      </w:r>
      <w:r w:rsidR="008969E0" w:rsidRPr="00820FF5">
        <w:rPr>
          <w:rFonts w:cs="Arial"/>
          <w:color w:val="auto"/>
          <w:szCs w:val="24"/>
        </w:rPr>
        <w:t>”</w:t>
      </w:r>
      <w:r w:rsidRPr="00820FF5">
        <w:rPr>
          <w:rFonts w:cs="Arial"/>
          <w:color w:val="auto"/>
          <w:szCs w:val="24"/>
        </w:rPr>
        <w:t xml:space="preserve"> UC079- Consultar Problemas Relatado</w:t>
      </w:r>
    </w:p>
    <w:p w14:paraId="6E99E918" w14:textId="10582046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21901FA7" w14:textId="48BD840F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{problema relatado}.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311B0CBB" w14:textId="52DE31AD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 E3</w:t>
      </w:r>
    </w:p>
    <w:p w14:paraId="75C42B36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01BAA930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63DF3CF4" w14:textId="3312E9BC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7340177A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7CD1883F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0D64CC81" w14:textId="77777777" w:rsidR="00387022" w:rsidRPr="00820FF5" w:rsidRDefault="00387022" w:rsidP="008256BD">
      <w:pPr>
        <w:pStyle w:val="SemEspaamento"/>
        <w:numPr>
          <w:ilvl w:val="0"/>
          <w:numId w:val="6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6F062ED4" w14:textId="77777777" w:rsidR="00387022" w:rsidRPr="00820FF5" w:rsidRDefault="00387022" w:rsidP="008256BD">
      <w:pPr>
        <w:pStyle w:val="SemEspaamento"/>
        <w:numPr>
          <w:ilvl w:val="0"/>
          <w:numId w:val="6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5B3F5D2C" w14:textId="1394AF5D" w:rsidR="00387022" w:rsidRPr="00820FF5" w:rsidRDefault="00387022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problema relatado já cadastrado</w:t>
      </w:r>
    </w:p>
    <w:p w14:paraId="28E63907" w14:textId="02E5C9DD" w:rsidR="00387022" w:rsidRPr="008256BD" w:rsidRDefault="00387022" w:rsidP="008256BD">
      <w:pPr>
        <w:pStyle w:val="PargrafodaLista"/>
        <w:numPr>
          <w:ilvl w:val="0"/>
          <w:numId w:val="7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problema relatado já cadastrado</w:t>
      </w:r>
    </w:p>
    <w:p w14:paraId="2326856E" w14:textId="538466C2" w:rsidR="00387022" w:rsidRPr="008256BD" w:rsidRDefault="00387022" w:rsidP="008256BD">
      <w:pPr>
        <w:pStyle w:val="PargrafodaLista"/>
        <w:numPr>
          <w:ilvl w:val="0"/>
          <w:numId w:val="7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problema relatado já cadas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trad</w:t>
      </w:r>
      <w:r w:rsidR="00FB0EBF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17D9962B" w14:textId="17EE28AD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 problema relatado que está vinculado a ou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tro registro</w:t>
      </w:r>
    </w:p>
    <w:p w14:paraId="1162B4DC" w14:textId="1966F479" w:rsidR="00387022" w:rsidRPr="008256BD" w:rsidRDefault="00387022" w:rsidP="008256BD">
      <w:pPr>
        <w:pStyle w:val="PargrafodaLista"/>
        <w:numPr>
          <w:ilvl w:val="0"/>
          <w:numId w:val="7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12C1091B" w14:textId="2608B3B1" w:rsidR="00387022" w:rsidRPr="008256BD" w:rsidRDefault="00387022" w:rsidP="008256BD">
      <w:pPr>
        <w:pStyle w:val="PargrafodaLista"/>
        <w:numPr>
          <w:ilvl w:val="0"/>
          <w:numId w:val="7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este pro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blema relatado pois o mesmo está relacionado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779D93E8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54CC404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575A6B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AE257A7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A5C1CA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0BD3768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FD6CAB9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820C64E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D70EC96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210713F" w14:textId="7B260A95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Prototipagem </w:t>
      </w:r>
    </w:p>
    <w:p w14:paraId="7BD563B6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2591170D" w14:textId="4022C8D8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5F51F1D" wp14:editId="5A227BC3">
            <wp:extent cx="5400040" cy="3044825"/>
            <wp:effectExtent l="0" t="0" r="0" b="317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E9D4" w14:textId="53E67393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68E5D342" w14:textId="621EC2DF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126D4F4" wp14:editId="53580287">
            <wp:extent cx="5400040" cy="304482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58E2" w14:textId="2BBC6694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2F13D029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387022" w:rsidRPr="00820FF5" w14:paraId="2CF1535B" w14:textId="77777777" w:rsidTr="004105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6257077" w14:textId="77777777" w:rsidR="00387022" w:rsidRPr="00820FF5" w:rsidRDefault="00387022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05584838" w14:textId="77777777" w:rsidR="00387022" w:rsidRPr="00820FF5" w:rsidRDefault="00387022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26D74EA8" w14:textId="77777777" w:rsidR="00387022" w:rsidRPr="00820FF5" w:rsidRDefault="00387022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387022" w:rsidRPr="00820FF5" w14:paraId="175401E6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117991C" w14:textId="77777777" w:rsidR="00387022" w:rsidRPr="00820FF5" w:rsidRDefault="0038702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415992DA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24637A35" w14:textId="0C77A001" w:rsidR="00387022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387022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387022" w:rsidRPr="00820FF5" w14:paraId="0CA35459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CD98257" w14:textId="234E87C6" w:rsidR="00387022" w:rsidRPr="00820FF5" w:rsidRDefault="0038702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Problema Relatado</w:t>
            </w:r>
          </w:p>
        </w:tc>
        <w:tc>
          <w:tcPr>
            <w:tcW w:w="1243" w:type="dxa"/>
          </w:tcPr>
          <w:p w14:paraId="0F69F669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6F1ED376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387022" w:rsidRPr="00820FF5" w14:paraId="0C2137A7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0E7A52F" w14:textId="323543B1" w:rsidR="00387022" w:rsidRPr="00820FF5" w:rsidRDefault="0038702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Data de Criação</w:t>
            </w:r>
          </w:p>
        </w:tc>
        <w:tc>
          <w:tcPr>
            <w:tcW w:w="1243" w:type="dxa"/>
          </w:tcPr>
          <w:p w14:paraId="01B8E787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2D96C570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387022" w:rsidRPr="00820FF5" w14:paraId="20A00454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160C39A" w14:textId="09BB0AD8" w:rsidR="00387022" w:rsidRPr="00820FF5" w:rsidRDefault="00387022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283CE528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432FECE6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35D2DD03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75759567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75B80139" w14:textId="1FD595B4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E64D35A" wp14:editId="4E474958">
            <wp:extent cx="1677035" cy="2468245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71B8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7899C6A0" w14:textId="34E3BED3" w:rsidR="00B55D99" w:rsidRPr="00820FF5" w:rsidRDefault="00B55D99" w:rsidP="00FB0EBF">
      <w:pPr>
        <w:pStyle w:val="Ttulo2"/>
      </w:pPr>
      <w:bookmarkStart w:id="1239" w:name="_Toc57324047"/>
      <w:r w:rsidRPr="00820FF5">
        <w:t>Produto</w:t>
      </w:r>
      <w:bookmarkEnd w:id="1239"/>
    </w:p>
    <w:p w14:paraId="201C70A2" w14:textId="2B0B66B0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300A24D" wp14:editId="40B8BC0E">
            <wp:extent cx="5400040" cy="248158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53B5E" w14:textId="77777777" w:rsidR="00FB0EBF" w:rsidRDefault="00FB0EBF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98F40F8" w14:textId="4F384AAA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57BC2A3B" w14:textId="674E9F0C" w:rsidR="003D435E" w:rsidRDefault="003D435E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4E387B7B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68AD05DA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50C67607" w14:textId="3B017891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RN002</w:t>
      </w:r>
      <w:r w:rsidRPr="00820FF5">
        <w:rPr>
          <w:rFonts w:cs="Arial"/>
          <w:szCs w:val="24"/>
        </w:rPr>
        <w:t>: O sistema não permite que um produto seja cadastrado mais de uma vez;</w:t>
      </w:r>
    </w:p>
    <w:p w14:paraId="68AAD1B8" w14:textId="4EC3A6BD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 produto se estiver relacionada com outros registros.</w:t>
      </w:r>
    </w:p>
    <w:p w14:paraId="6F6F2E26" w14:textId="36A8F313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37A17C55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492BAA36" w14:textId="6F9D7244" w:rsidR="003D435E" w:rsidRDefault="003D435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Produto.</w:t>
      </w:r>
    </w:p>
    <w:p w14:paraId="06359870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2B2DB196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13028469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629E7D78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75404FD0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3F42DBFE" w14:textId="6D0443F8" w:rsidR="003D435E" w:rsidRDefault="003D435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57B07289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02FE7BD0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77E09A8C" w14:textId="65966DD2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Venda, Ordem de Serviço.</w:t>
      </w:r>
    </w:p>
    <w:p w14:paraId="7E95F1B5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59669F78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51009C07" w14:textId="00BD2D42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Clicar no item de Menu “Produtos”.</w:t>
      </w:r>
    </w:p>
    <w:p w14:paraId="0A81FBB1" w14:textId="67A6C240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08671204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52AE17E" w14:textId="1A4A8B7D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produto</w:t>
      </w:r>
    </w:p>
    <w:p w14:paraId="091987E7" w14:textId="6441F75D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>um menu com a opção “Produtos”.</w:t>
      </w:r>
    </w:p>
    <w:p w14:paraId="337F5667" w14:textId="57D09FE3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“Produtos”.</w:t>
      </w:r>
    </w:p>
    <w:p w14:paraId="37226AB6" w14:textId="51BBA30B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produtos com os campos: Código, Produto, Categoria, Marca, Estoque, Valor de Venda, Situação e Ações.</w:t>
      </w:r>
    </w:p>
    <w:p w14:paraId="3E6491EC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333EE15A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0E5812A3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63CFC1FE" w14:textId="7F66BD68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produto</w:t>
      </w:r>
    </w:p>
    <w:p w14:paraId="345211C1" w14:textId="530DB53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“Adicionar Produto” UC022- Consultar Produtos</w:t>
      </w:r>
    </w:p>
    <w:p w14:paraId="4B7FE2D8" w14:textId="266ACB4B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“Adicionar”</w:t>
      </w:r>
    </w:p>
    <w:p w14:paraId="042E481F" w14:textId="60996B52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3. O sistema redireciona o usuário para o formulário de inserir produto com as opções “Salvar” e “Voltar”.</w:t>
      </w:r>
    </w:p>
    <w:p w14:paraId="7E9183F5" w14:textId="36481981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lastRenderedPageBreak/>
        <w:t>4. O usuário altera os seguintes campos: Produto*, Unidade de Medida*, Código de Barras, Referencia*, Situação, Descrição, Observações, Marca*, Categoria*, Quantidade Mínima*, Valor Compra*, Margem de Lucro*, Valor Venda* e Quan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tidade*</w:t>
      </w:r>
    </w:p>
    <w:p w14:paraId="2F803EC6" w14:textId="52EBCB48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65F4F3A4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0133BFE3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39550AC2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0E8A7D29" w14:textId="15985C7E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produto</w:t>
      </w:r>
    </w:p>
    <w:p w14:paraId="71F0542D" w14:textId="6C0EB0D5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“Alterar Produto” UC022- Consultar Produtos</w:t>
      </w:r>
    </w:p>
    <w:p w14:paraId="2BDA2AB9" w14:textId="6A05BE1B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“Editar”</w:t>
      </w:r>
    </w:p>
    <w:p w14:paraId="6BA5D618" w14:textId="795B050C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>dição com as opções “Salvar” e “Voltar”.</w:t>
      </w:r>
    </w:p>
    <w:p w14:paraId="54133D38" w14:textId="7DFC4446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Produto*, Unidade de Medida*, Código de Barras, Referencia*, Situação, Descrição, Observações, Marca*, Categoria*, Quantidade Mínima*, Valor Compra*, Margem de Lucro*, Valor Venda* e Quan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tidade*</w:t>
      </w:r>
    </w:p>
    <w:p w14:paraId="012079C5" w14:textId="1DBCB71E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55EC27AC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FBAD8A9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E16B545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6834E4CA" w14:textId="4EF7A9E1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Excluir produto</w:t>
      </w:r>
    </w:p>
    <w:p w14:paraId="503A1996" w14:textId="202E583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“Excluir Produto” UC022- Consultar Produtos</w:t>
      </w:r>
    </w:p>
    <w:p w14:paraId="5FF4612A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“Excluir” </w:t>
      </w:r>
    </w:p>
    <w:p w14:paraId="3D4061A6" w14:textId="17344600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3. O sistema exibe a seguinte mensagem: “Você está prestes a excluir {produto}. Está certo disso?”, junto com as opções Excluir e Cancelar</w:t>
      </w:r>
    </w:p>
    <w:p w14:paraId="69EEEB87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a opção “Excluir”. E3</w:t>
      </w:r>
    </w:p>
    <w:p w14:paraId="0DCE8C2A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47E3CCDF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377077E" w14:textId="5FF811D0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332CC86E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58120571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4667A5F4" w14:textId="77777777" w:rsidR="003D435E" w:rsidRPr="00820FF5" w:rsidRDefault="003D435E" w:rsidP="008256BD">
      <w:pPr>
        <w:pStyle w:val="SemEspaamento"/>
        <w:numPr>
          <w:ilvl w:val="0"/>
          <w:numId w:val="7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11565CAF" w14:textId="77777777" w:rsidR="003D435E" w:rsidRPr="00820FF5" w:rsidRDefault="003D435E" w:rsidP="008256BD">
      <w:pPr>
        <w:pStyle w:val="SemEspaamento"/>
        <w:numPr>
          <w:ilvl w:val="0"/>
          <w:numId w:val="7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92E4D49" w14:textId="6E628C23" w:rsidR="003D435E" w:rsidRPr="00820FF5" w:rsidRDefault="003D435E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E2 - O usuário insere </w:t>
      </w:r>
      <w:r w:rsidR="00A430A1" w:rsidRPr="00820FF5">
        <w:rPr>
          <w:rFonts w:ascii="Arial" w:hAnsi="Arial" w:cs="Arial"/>
          <w:b/>
          <w:bCs/>
          <w:color w:val="000000"/>
          <w:sz w:val="24"/>
          <w:szCs w:val="24"/>
        </w:rPr>
        <w:t>um produto já cadastrado</w:t>
      </w:r>
    </w:p>
    <w:p w14:paraId="4057CDB3" w14:textId="511C67D9" w:rsidR="003D435E" w:rsidRPr="008256BD" w:rsidRDefault="003D435E" w:rsidP="008256BD">
      <w:pPr>
        <w:pStyle w:val="PargrafodaLista"/>
        <w:numPr>
          <w:ilvl w:val="0"/>
          <w:numId w:val="7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produto já cadastrado</w:t>
      </w:r>
    </w:p>
    <w:p w14:paraId="037B2040" w14:textId="33DD8523" w:rsidR="003D435E" w:rsidRPr="008256BD" w:rsidRDefault="003D435E" w:rsidP="008256BD">
      <w:pPr>
        <w:pStyle w:val="PargrafodaLista"/>
        <w:numPr>
          <w:ilvl w:val="0"/>
          <w:numId w:val="7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“Produto já cadastrad</w:t>
      </w:r>
      <w:r w:rsidR="00FB0EBF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Pr="008256BD">
        <w:rPr>
          <w:sz w:val="24"/>
          <w:szCs w:val="24"/>
          <w:shd w:val="clear" w:color="auto" w:fill="FFFFFF"/>
        </w:rPr>
        <w:t>”</w:t>
      </w:r>
    </w:p>
    <w:p w14:paraId="2590F106" w14:textId="5C31A45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 produto que está vinculado a outro registro</w:t>
      </w:r>
    </w:p>
    <w:p w14:paraId="447B2861" w14:textId="54495938" w:rsidR="003D435E" w:rsidRPr="008256BD" w:rsidRDefault="003D435E" w:rsidP="008256BD">
      <w:pPr>
        <w:pStyle w:val="PargrafodaLista"/>
        <w:numPr>
          <w:ilvl w:val="0"/>
          <w:numId w:val="7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43C8E9BB" w14:textId="74010147" w:rsidR="003D435E" w:rsidRPr="008256BD" w:rsidRDefault="003D435E" w:rsidP="008256BD">
      <w:pPr>
        <w:pStyle w:val="PargrafodaLista"/>
        <w:numPr>
          <w:ilvl w:val="0"/>
          <w:numId w:val="7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“Não foi possível excluir este pro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duto pois o mesmo está relacionado a outro registro. Deseja desativar? “ </w:t>
      </w:r>
    </w:p>
    <w:p w14:paraId="6AADCC07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57805EBE" w14:textId="536E489A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72BF964E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28AB2DF9" w14:textId="48E42E36" w:rsidR="00BF5E09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F06B11C" wp14:editId="53B63EDA">
            <wp:extent cx="5400040" cy="304736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3EFF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5C04CF19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51F240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102AC992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6CBA077A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075A5996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11D6040D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1B97763A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251C22C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1A4FFE3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4C68F4E6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4A83F7A" w14:textId="6FF20C1D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3AC82DD5" w14:textId="4A0F6806" w:rsidR="00884D11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F238B9E" wp14:editId="1C5FF1D1">
            <wp:extent cx="5400040" cy="304990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2B2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530639E6" w14:textId="5858FA96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21"/>
        <w:gridCol w:w="1898"/>
        <w:gridCol w:w="5165"/>
      </w:tblGrid>
      <w:tr w:rsidR="00C67693" w:rsidRPr="00820FF5" w14:paraId="314E2DB2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30E80439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898" w:type="dxa"/>
          </w:tcPr>
          <w:p w14:paraId="4FF6C61D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165" w:type="dxa"/>
          </w:tcPr>
          <w:p w14:paraId="491B2458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55AB47E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1F3BC475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898" w:type="dxa"/>
          </w:tcPr>
          <w:p w14:paraId="52EC783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54CCF3A1" w14:textId="55621733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743778B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6F2F9C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Produto</w:t>
            </w:r>
          </w:p>
        </w:tc>
        <w:tc>
          <w:tcPr>
            <w:tcW w:w="1898" w:type="dxa"/>
          </w:tcPr>
          <w:p w14:paraId="5266423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165" w:type="dxa"/>
          </w:tcPr>
          <w:p w14:paraId="3806B41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6C8D8C3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0F201F8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Unidade de Medida</w:t>
            </w:r>
          </w:p>
        </w:tc>
        <w:tc>
          <w:tcPr>
            <w:tcW w:w="1898" w:type="dxa"/>
          </w:tcPr>
          <w:p w14:paraId="5E66B73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proofErr w:type="spellStart"/>
            <w:r w:rsidRPr="00820FF5">
              <w:rPr>
                <w:rFonts w:cs="Arial"/>
                <w:szCs w:val="24"/>
              </w:rPr>
              <w:t>UnidadeMedida</w:t>
            </w:r>
            <w:proofErr w:type="spellEnd"/>
          </w:p>
        </w:tc>
        <w:tc>
          <w:tcPr>
            <w:tcW w:w="5165" w:type="dxa"/>
          </w:tcPr>
          <w:p w14:paraId="258EA64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conforme o cadastro de Unidade de Medidas.</w:t>
            </w:r>
          </w:p>
        </w:tc>
      </w:tr>
      <w:tr w:rsidR="00C67693" w:rsidRPr="00820FF5" w14:paraId="5ABE01E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0D4A04F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 de Barras</w:t>
            </w:r>
          </w:p>
        </w:tc>
        <w:tc>
          <w:tcPr>
            <w:tcW w:w="1898" w:type="dxa"/>
          </w:tcPr>
          <w:p w14:paraId="6BAC199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165" w:type="dxa"/>
          </w:tcPr>
          <w:p w14:paraId="445DBA39" w14:textId="06A08EA9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opcional, </w:t>
            </w:r>
            <w:r w:rsidR="004C115E" w:rsidRPr="00820FF5">
              <w:rPr>
                <w:rFonts w:cs="Arial"/>
                <w:szCs w:val="24"/>
              </w:rPr>
              <w:t>2</w:t>
            </w:r>
            <w:r w:rsidRPr="00820FF5">
              <w:rPr>
                <w:rFonts w:cs="Arial"/>
                <w:szCs w:val="24"/>
              </w:rPr>
              <w:t>0</w:t>
            </w:r>
            <w:r w:rsidR="004C115E" w:rsidRPr="00820FF5">
              <w:rPr>
                <w:rFonts w:cs="Arial"/>
                <w:szCs w:val="24"/>
              </w:rPr>
              <w:t xml:space="preserve"> </w:t>
            </w:r>
            <w:r w:rsidRPr="00820FF5">
              <w:rPr>
                <w:rFonts w:cs="Arial"/>
                <w:szCs w:val="24"/>
              </w:rPr>
              <w:t>caracteres.</w:t>
            </w:r>
          </w:p>
        </w:tc>
      </w:tr>
      <w:tr w:rsidR="00C67693" w:rsidRPr="00820FF5" w14:paraId="4A9CCB1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465D16E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Referência</w:t>
            </w:r>
          </w:p>
        </w:tc>
        <w:tc>
          <w:tcPr>
            <w:tcW w:w="1898" w:type="dxa"/>
          </w:tcPr>
          <w:p w14:paraId="7C435C2C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165" w:type="dxa"/>
          </w:tcPr>
          <w:p w14:paraId="3F340B28" w14:textId="70D56EA5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mínimo 5 caracteres e no má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ximo 60.</w:t>
            </w:r>
          </w:p>
        </w:tc>
      </w:tr>
      <w:tr w:rsidR="00C67693" w:rsidRPr="00820FF5" w14:paraId="6960439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7C27BE6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Descrição</w:t>
            </w:r>
          </w:p>
        </w:tc>
        <w:tc>
          <w:tcPr>
            <w:tcW w:w="1898" w:type="dxa"/>
          </w:tcPr>
          <w:p w14:paraId="1BBFF36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165" w:type="dxa"/>
          </w:tcPr>
          <w:p w14:paraId="2DE94747" w14:textId="51FC44AA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24465A" w:rsidRPr="00820FF5">
              <w:rPr>
                <w:rFonts w:cs="Arial"/>
                <w:szCs w:val="24"/>
              </w:rPr>
              <w:t>255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67693" w:rsidRPr="00820FF5" w14:paraId="3E506B3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D0EA931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1898" w:type="dxa"/>
          </w:tcPr>
          <w:p w14:paraId="267D776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165" w:type="dxa"/>
          </w:tcPr>
          <w:p w14:paraId="365A392E" w14:textId="4AEA88EB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24465A" w:rsidRPr="00820FF5">
              <w:rPr>
                <w:rFonts w:cs="Arial"/>
                <w:szCs w:val="24"/>
              </w:rPr>
              <w:t>255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67693" w:rsidRPr="00820FF5" w14:paraId="6EE2FDDA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E2EA84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Marca</w:t>
            </w:r>
          </w:p>
        </w:tc>
        <w:tc>
          <w:tcPr>
            <w:tcW w:w="1898" w:type="dxa"/>
          </w:tcPr>
          <w:p w14:paraId="4EF975B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Marca</w:t>
            </w:r>
          </w:p>
        </w:tc>
        <w:tc>
          <w:tcPr>
            <w:tcW w:w="5165" w:type="dxa"/>
          </w:tcPr>
          <w:p w14:paraId="5325DED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conforme o cadastro de Marcas.</w:t>
            </w:r>
          </w:p>
        </w:tc>
      </w:tr>
      <w:tr w:rsidR="00C67693" w:rsidRPr="00820FF5" w14:paraId="1D262E6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153177EE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Categoria</w:t>
            </w:r>
          </w:p>
        </w:tc>
        <w:tc>
          <w:tcPr>
            <w:tcW w:w="1898" w:type="dxa"/>
          </w:tcPr>
          <w:p w14:paraId="25D28FF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Categoria</w:t>
            </w:r>
          </w:p>
        </w:tc>
        <w:tc>
          <w:tcPr>
            <w:tcW w:w="5165" w:type="dxa"/>
          </w:tcPr>
          <w:p w14:paraId="19E9106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conforme o cadastro de Categorias.</w:t>
            </w:r>
          </w:p>
        </w:tc>
      </w:tr>
      <w:tr w:rsidR="00C67693" w:rsidRPr="00820FF5" w14:paraId="7C9CE52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5CD01FF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Quantidade mínima</w:t>
            </w:r>
          </w:p>
        </w:tc>
        <w:tc>
          <w:tcPr>
            <w:tcW w:w="1898" w:type="dxa"/>
          </w:tcPr>
          <w:p w14:paraId="3766C65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7CD46E6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superior a 0.</w:t>
            </w:r>
          </w:p>
        </w:tc>
      </w:tr>
      <w:tr w:rsidR="00C67693" w:rsidRPr="00820FF5" w14:paraId="3730D6A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A0FBA66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Valor compra</w:t>
            </w:r>
          </w:p>
        </w:tc>
        <w:tc>
          <w:tcPr>
            <w:tcW w:w="1898" w:type="dxa"/>
          </w:tcPr>
          <w:p w14:paraId="386E9B9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0652F29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C67693" w:rsidRPr="00820FF5" w14:paraId="17300E6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67A6C789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Margem de lucro</w:t>
            </w:r>
          </w:p>
        </w:tc>
        <w:tc>
          <w:tcPr>
            <w:tcW w:w="1898" w:type="dxa"/>
          </w:tcPr>
          <w:p w14:paraId="0441C5F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6A5342A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valor utilizado para calcular o valor de venda.</w:t>
            </w:r>
          </w:p>
        </w:tc>
      </w:tr>
      <w:tr w:rsidR="00C67693" w:rsidRPr="00820FF5" w14:paraId="70ED57A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9A55F2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Valor venda</w:t>
            </w:r>
          </w:p>
        </w:tc>
        <w:tc>
          <w:tcPr>
            <w:tcW w:w="1898" w:type="dxa"/>
          </w:tcPr>
          <w:p w14:paraId="484158C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0DF7A7C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116382A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5C49CA36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Quantidade</w:t>
            </w:r>
          </w:p>
        </w:tc>
        <w:tc>
          <w:tcPr>
            <w:tcW w:w="1898" w:type="dxa"/>
          </w:tcPr>
          <w:p w14:paraId="15DF5A5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3499F54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15AF4CE2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3199178A" w14:textId="4B7D2096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898" w:type="dxa"/>
          </w:tcPr>
          <w:p w14:paraId="5928EA2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165" w:type="dxa"/>
          </w:tcPr>
          <w:p w14:paraId="11AC2FB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18609CE5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012545EF" w14:textId="3CE5FFCD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898" w:type="dxa"/>
          </w:tcPr>
          <w:p w14:paraId="0DF88E6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165" w:type="dxa"/>
          </w:tcPr>
          <w:p w14:paraId="137C088C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06FF4AD3" w14:textId="0AE64358" w:rsidR="004E5B9F" w:rsidRPr="00820FF5" w:rsidRDefault="004E5B9F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78944B17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2216E7B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508C75E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FD6A3C7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B10139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419909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DB7AED1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B9A0B9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AEC769F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6B8297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606DBB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EB0E1E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8DAE54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B5D0D69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793E64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A8C8813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CCAFA9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4B5657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0A6C74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13A5DF5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FF202C6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8481E1A" w14:textId="5AF7459B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3EB22D68" w14:textId="1F84D582" w:rsidR="004E5B9F" w:rsidRPr="00820FF5" w:rsidRDefault="003D435E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89875E8" wp14:editId="70E86C04">
            <wp:extent cx="4993640" cy="646049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646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1ADF" w14:textId="1187A276" w:rsidR="00176C17" w:rsidRPr="00820FF5" w:rsidRDefault="008572DB" w:rsidP="00FB0EBF">
      <w:pPr>
        <w:pStyle w:val="Ttulo2"/>
      </w:pPr>
      <w:bookmarkStart w:id="1240" w:name="_Toc57324048"/>
      <w:r w:rsidRPr="00820FF5">
        <w:lastRenderedPageBreak/>
        <w:t>Serviços</w:t>
      </w:r>
      <w:bookmarkEnd w:id="1240"/>
    </w:p>
    <w:p w14:paraId="1B703899" w14:textId="7FC899A7" w:rsidR="00800A3A" w:rsidRPr="00820FF5" w:rsidRDefault="00800A3A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AD2EA3E" wp14:editId="2F0A0389">
            <wp:extent cx="5400040" cy="2605405"/>
            <wp:effectExtent l="0" t="0" r="0" b="444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79A0" w14:textId="77777777" w:rsidR="00FB0EBF" w:rsidRDefault="00FB0EBF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5F67522C" w14:textId="65669CC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19C84BF0" w14:textId="123336AC" w:rsidR="004D0CF0" w:rsidRDefault="004D0CF0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51C51736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3415E385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46C63B09" w14:textId="349ECDF9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 serviço seja cadastrado mais de uma vez;</w:t>
      </w:r>
    </w:p>
    <w:p w14:paraId="3DD39A51" w14:textId="095B9971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 serviço se estiver relacionada com outros registros.</w:t>
      </w:r>
    </w:p>
    <w:p w14:paraId="4DBB9F51" w14:textId="1B1B633B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029233C2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3DD85B1D" w14:textId="79BBC3D3" w:rsidR="004D0CF0" w:rsidRDefault="004D0CF0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Serviço.</w:t>
      </w:r>
    </w:p>
    <w:p w14:paraId="33545BE5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302C45E0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2D8160CB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576B0AFC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40914B13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20F9F677" w14:textId="1F9E0F96" w:rsidR="004D0CF0" w:rsidRDefault="004D0CF0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0DC8A637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3070EF8D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77A2B02A" w14:textId="6612E4BD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Ordem de Serviço.</w:t>
      </w:r>
    </w:p>
    <w:p w14:paraId="374D2116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24FB1D23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5099A0E1" w14:textId="02DDC88C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Serviços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4BA8523" w14:textId="1DEE23E1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336AE1F4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266B2515" w14:textId="73D86C88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272E9F" w:rsidRPr="00820FF5">
        <w:rPr>
          <w:rFonts w:cs="Arial"/>
          <w:b/>
          <w:bCs/>
          <w:szCs w:val="24"/>
        </w:rPr>
        <w:t>s</w:t>
      </w:r>
      <w:r w:rsidR="00DC3A7E" w:rsidRPr="00820FF5">
        <w:rPr>
          <w:rFonts w:cs="Arial"/>
          <w:b/>
          <w:bCs/>
          <w:szCs w:val="24"/>
        </w:rPr>
        <w:t>erviço</w:t>
      </w:r>
    </w:p>
    <w:p w14:paraId="777A6F7E" w14:textId="2F20EF2C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Serviços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F141EF3" w14:textId="0F968B34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Serviços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1F41297" w14:textId="1D843730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272E9F" w:rsidRPr="00820FF5">
        <w:rPr>
          <w:rFonts w:cs="Arial"/>
          <w:szCs w:val="24"/>
        </w:rPr>
        <w:t>serviços</w:t>
      </w:r>
      <w:r w:rsidRPr="00820FF5">
        <w:rPr>
          <w:rFonts w:cs="Arial"/>
          <w:szCs w:val="24"/>
        </w:rPr>
        <w:t xml:space="preserve"> com os campos: Código, Serviço, Categoria, Valor, Situação e Ações.</w:t>
      </w:r>
    </w:p>
    <w:p w14:paraId="7B79FB2D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53E330AD" w14:textId="7100A135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59B95442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5E2403E" w14:textId="747878FA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272E9F" w:rsidRPr="00820FF5">
        <w:rPr>
          <w:rFonts w:cs="Arial"/>
          <w:b/>
          <w:bCs/>
          <w:szCs w:val="24"/>
        </w:rPr>
        <w:t>serviço</w:t>
      </w:r>
    </w:p>
    <w:p w14:paraId="43C76350" w14:textId="3A8AE014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Serviço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UC083- Consultar Serviços</w:t>
      </w:r>
    </w:p>
    <w:p w14:paraId="5339D744" w14:textId="7445FBDC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6D04386C" w14:textId="426A6302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serviço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5F57694" w14:textId="6F139612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Serviço*, Valor*, Categoria*, Situação, Descrição, Observação e Funcionários</w:t>
      </w:r>
    </w:p>
    <w:p w14:paraId="44D2E29C" w14:textId="33AE064E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694C4227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2D92B6F3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4035598D" w14:textId="5F3A57E5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3EEBEC6D" w14:textId="6EA2FCF5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272E9F" w:rsidRPr="00820FF5">
        <w:rPr>
          <w:rFonts w:cs="Arial"/>
          <w:b/>
          <w:bCs/>
          <w:szCs w:val="24"/>
        </w:rPr>
        <w:t>serviço</w:t>
      </w:r>
    </w:p>
    <w:p w14:paraId="22FB05CA" w14:textId="40E97233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Serviço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UC083- Consultar Serviços </w:t>
      </w:r>
    </w:p>
    <w:p w14:paraId="73E1C592" w14:textId="3BDC1571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37656129" w14:textId="052F66E6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74D23C2" w14:textId="2FD246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Serviço*, Valor*, Categoria*, Situação, Descrição, Observação e Funcionários</w:t>
      </w:r>
    </w:p>
    <w:p w14:paraId="7561965A" w14:textId="1F67E993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3BD1E279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7DEA0575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5E060FA" w14:textId="77777777" w:rsidR="00DC3A7E" w:rsidRPr="00820FF5" w:rsidRDefault="00DC3A7E" w:rsidP="008256BD">
      <w:pPr>
        <w:spacing w:after="0" w:line="360" w:lineRule="auto"/>
        <w:contextualSpacing/>
        <w:rPr>
          <w:rFonts w:cs="Arial"/>
          <w:szCs w:val="24"/>
        </w:rPr>
      </w:pPr>
    </w:p>
    <w:p w14:paraId="5BF519E1" w14:textId="4E5C8E1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Excluir </w:t>
      </w:r>
      <w:r w:rsidR="00272E9F" w:rsidRPr="00820FF5">
        <w:rPr>
          <w:rFonts w:cs="Arial"/>
          <w:b/>
          <w:bCs/>
          <w:szCs w:val="24"/>
        </w:rPr>
        <w:t>serviço</w:t>
      </w:r>
    </w:p>
    <w:p w14:paraId="64EEBC61" w14:textId="691B44AF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Serviço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UC083- Consultar Serviços</w:t>
      </w:r>
    </w:p>
    <w:p w14:paraId="35BDC7CE" w14:textId="3012186F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4CA6F942" w14:textId="36CB5129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272E9F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</w:t>
      </w:r>
      <w:r w:rsidR="00F52FE9" w:rsidRPr="00820FF5">
        <w:rPr>
          <w:rFonts w:cs="Arial"/>
          <w:szCs w:val="24"/>
        </w:rPr>
        <w:t>serviço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3CB5477F" w14:textId="5832AAD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1184A9E8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2976E9CC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5C4ADC22" w14:textId="77777777" w:rsidR="00DC3A7E" w:rsidRPr="00820FF5" w:rsidRDefault="00DC3A7E" w:rsidP="008256BD">
      <w:pPr>
        <w:spacing w:after="0" w:line="360" w:lineRule="auto"/>
        <w:contextualSpacing/>
        <w:rPr>
          <w:rFonts w:cs="Arial"/>
          <w:szCs w:val="24"/>
        </w:rPr>
      </w:pPr>
    </w:p>
    <w:p w14:paraId="7CD83338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0D31D43F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4BA833C0" w14:textId="40E51438" w:rsidR="00DC3A7E" w:rsidRPr="00820FF5" w:rsidRDefault="00DC3A7E" w:rsidP="008256BD">
      <w:pPr>
        <w:pStyle w:val="SemEspaamento"/>
        <w:numPr>
          <w:ilvl w:val="0"/>
          <w:numId w:val="4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0ED635CE" w14:textId="0BBF0968" w:rsidR="00DC3A7E" w:rsidRPr="00820FF5" w:rsidRDefault="00DC3A7E" w:rsidP="008256BD">
      <w:pPr>
        <w:pStyle w:val="SemEspaamento"/>
        <w:numPr>
          <w:ilvl w:val="0"/>
          <w:numId w:val="4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4ADAC646" w14:textId="51F4B194" w:rsidR="00DC3A7E" w:rsidRPr="00820FF5" w:rsidRDefault="00DC3A7E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 </w:t>
      </w:r>
      <w:r w:rsidR="00272E9F" w:rsidRPr="00820FF5">
        <w:rPr>
          <w:rFonts w:ascii="Arial" w:hAnsi="Arial" w:cs="Arial"/>
          <w:b/>
          <w:bCs/>
          <w:color w:val="000000"/>
          <w:sz w:val="24"/>
          <w:szCs w:val="24"/>
        </w:rPr>
        <w:t>serviço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</w:p>
    <w:p w14:paraId="45F54C3D" w14:textId="325E58C7" w:rsidR="00DC3A7E" w:rsidRPr="008256BD" w:rsidRDefault="00DC3A7E" w:rsidP="008256BD">
      <w:pPr>
        <w:pStyle w:val="PargrafodaLista"/>
        <w:numPr>
          <w:ilvl w:val="0"/>
          <w:numId w:val="4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insere </w:t>
      </w:r>
      <w:r w:rsidR="009128AF" w:rsidRPr="008256BD">
        <w:rPr>
          <w:sz w:val="24"/>
          <w:szCs w:val="24"/>
        </w:rPr>
        <w:t>um serviço já cadastrado</w:t>
      </w:r>
    </w:p>
    <w:p w14:paraId="6E7A8DB5" w14:textId="0189C070" w:rsidR="00DC3A7E" w:rsidRPr="008256BD" w:rsidRDefault="00DC3A7E" w:rsidP="008256BD">
      <w:pPr>
        <w:pStyle w:val="PargrafodaLista"/>
        <w:numPr>
          <w:ilvl w:val="0"/>
          <w:numId w:val="4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="009128AF" w:rsidRPr="008256BD">
        <w:rPr>
          <w:sz w:val="24"/>
          <w:szCs w:val="24"/>
        </w:rPr>
        <w:t>Serviço</w:t>
      </w:r>
      <w:r w:rsidRPr="008256BD">
        <w:rPr>
          <w:sz w:val="24"/>
          <w:szCs w:val="24"/>
        </w:rPr>
        <w:t xml:space="preserve"> já cadastrad</w:t>
      </w:r>
      <w:r w:rsidR="009128AF" w:rsidRPr="008256BD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6E9B58E1" w14:textId="4536BDBF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E3 - O usuário tenta excluir um </w:t>
      </w:r>
      <w:r w:rsidR="00272E9F" w:rsidRPr="00820FF5">
        <w:rPr>
          <w:rFonts w:cs="Arial"/>
          <w:b/>
          <w:bCs/>
          <w:color w:val="000000"/>
          <w:szCs w:val="24"/>
        </w:rPr>
        <w:t>serviço</w:t>
      </w:r>
      <w:r w:rsidR="00272E9F" w:rsidRPr="00820FF5">
        <w:rPr>
          <w:rFonts w:cs="Arial"/>
          <w:b/>
          <w:bCs/>
          <w:szCs w:val="24"/>
        </w:rPr>
        <w:t xml:space="preserve"> </w:t>
      </w:r>
      <w:r w:rsidRPr="00820FF5">
        <w:rPr>
          <w:rFonts w:cs="Arial"/>
          <w:b/>
          <w:bCs/>
          <w:szCs w:val="24"/>
        </w:rPr>
        <w:t>que está vinculado a outro registro</w:t>
      </w:r>
    </w:p>
    <w:p w14:paraId="58ADA0F4" w14:textId="068B26AD" w:rsidR="00DC3A7E" w:rsidRPr="008256BD" w:rsidRDefault="00DC3A7E" w:rsidP="008256BD">
      <w:pPr>
        <w:pStyle w:val="PargrafodaLista"/>
        <w:numPr>
          <w:ilvl w:val="0"/>
          <w:numId w:val="4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18049C2A" w14:textId="73AAF798" w:rsidR="00DC3A7E" w:rsidRPr="008256BD" w:rsidRDefault="00DC3A7E" w:rsidP="008256BD">
      <w:pPr>
        <w:pStyle w:val="PargrafodaLista"/>
        <w:numPr>
          <w:ilvl w:val="0"/>
          <w:numId w:val="4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Não foi possível excluir este </w:t>
      </w:r>
      <w:r w:rsidR="009128AF" w:rsidRPr="008256BD">
        <w:rPr>
          <w:sz w:val="24"/>
          <w:szCs w:val="24"/>
        </w:rPr>
        <w:t>ser</w:t>
      </w:r>
      <w:r w:rsidR="00820FF5">
        <w:rPr>
          <w:sz w:val="24"/>
          <w:szCs w:val="24"/>
        </w:rPr>
        <w:softHyphen/>
      </w:r>
      <w:r w:rsidR="009128AF" w:rsidRPr="008256BD">
        <w:rPr>
          <w:sz w:val="24"/>
          <w:szCs w:val="24"/>
        </w:rPr>
        <w:t>viço</w:t>
      </w:r>
      <w:r w:rsidRPr="008256BD">
        <w:rPr>
          <w:sz w:val="24"/>
          <w:szCs w:val="24"/>
        </w:rPr>
        <w:t xml:space="preserve"> pois o mesmo está relacionado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78EED092" w14:textId="77777777" w:rsidR="00DC3A7E" w:rsidRPr="00820FF5" w:rsidRDefault="00DC3A7E" w:rsidP="008256BD">
      <w:pPr>
        <w:spacing w:after="0" w:line="360" w:lineRule="auto"/>
        <w:contextualSpacing/>
        <w:rPr>
          <w:rFonts w:cs="Arial"/>
          <w:szCs w:val="24"/>
        </w:rPr>
      </w:pPr>
    </w:p>
    <w:p w14:paraId="0A553A55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D5DC6FC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C46CB64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33FFA98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F4F53A7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6E3383B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A179E73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7FA09BE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E8BBB01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446377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251F59C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AFD58F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E251F4F" w14:textId="2106BFEB" w:rsidR="00176C17" w:rsidRPr="00820FF5" w:rsidRDefault="00176C1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406B3292" w14:textId="527237D4" w:rsidR="00176C17" w:rsidRPr="00820FF5" w:rsidRDefault="007F68F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620E6CA9" w14:textId="260F762A" w:rsidR="007F68F7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A34E460" wp14:editId="23E1F7D2">
            <wp:extent cx="5400040" cy="30353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3C2F" w14:textId="5BCF52FB" w:rsidR="007F68F7" w:rsidRPr="00820FF5" w:rsidRDefault="007F68F7" w:rsidP="008256BD">
      <w:pPr>
        <w:tabs>
          <w:tab w:val="left" w:pos="1578"/>
        </w:tabs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  <w:r w:rsidR="00EA0DE5" w:rsidRPr="00820FF5">
        <w:rPr>
          <w:rFonts w:cs="Arial"/>
          <w:szCs w:val="24"/>
        </w:rPr>
        <w:tab/>
      </w:r>
    </w:p>
    <w:p w14:paraId="45F28E0C" w14:textId="607B4B15" w:rsidR="00EA0DE5" w:rsidRPr="00820FF5" w:rsidRDefault="004F6224" w:rsidP="008256BD">
      <w:pPr>
        <w:tabs>
          <w:tab w:val="left" w:pos="1578"/>
        </w:tabs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4FC41E9" wp14:editId="1B4C49A5">
            <wp:extent cx="5400040" cy="30378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FDCB" w14:textId="77777777" w:rsidR="00D53CAE" w:rsidRPr="00820FF5" w:rsidRDefault="00D53CAE" w:rsidP="008256BD">
      <w:pPr>
        <w:spacing w:after="0" w:line="360" w:lineRule="auto"/>
        <w:contextualSpacing/>
        <w:rPr>
          <w:rFonts w:cs="Arial"/>
          <w:noProof/>
          <w:szCs w:val="24"/>
        </w:rPr>
      </w:pPr>
    </w:p>
    <w:p w14:paraId="5E4E1ACC" w14:textId="7BD5D641" w:rsidR="000940F6" w:rsidRPr="00820FF5" w:rsidRDefault="000940F6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29"/>
        <w:gridCol w:w="1604"/>
        <w:gridCol w:w="5451"/>
      </w:tblGrid>
      <w:tr w:rsidR="000940F6" w:rsidRPr="00820FF5" w14:paraId="4DF7A0FA" w14:textId="77777777" w:rsidTr="00EA0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7566DAF3" w14:textId="77777777" w:rsidR="000940F6" w:rsidRPr="00820FF5" w:rsidRDefault="000940F6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604" w:type="dxa"/>
          </w:tcPr>
          <w:p w14:paraId="05EA8A20" w14:textId="77777777" w:rsidR="000940F6" w:rsidRPr="00820FF5" w:rsidRDefault="000940F6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451" w:type="dxa"/>
          </w:tcPr>
          <w:p w14:paraId="11C1AC31" w14:textId="77777777" w:rsidR="000940F6" w:rsidRPr="00820FF5" w:rsidRDefault="000940F6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0940F6" w:rsidRPr="00820FF5" w14:paraId="74B7E03A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2FE7741B" w14:textId="77777777" w:rsidR="000940F6" w:rsidRPr="00820FF5" w:rsidRDefault="000940F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604" w:type="dxa"/>
          </w:tcPr>
          <w:p w14:paraId="5D5E0F1E" w14:textId="77777777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451" w:type="dxa"/>
          </w:tcPr>
          <w:p w14:paraId="7C76CD88" w14:textId="6DD3E4F1" w:rsidR="000940F6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0940F6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0940F6" w:rsidRPr="00820FF5" w14:paraId="0AE0AF08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4D21FACB" w14:textId="56DEB03A" w:rsidR="000940F6" w:rsidRPr="00820FF5" w:rsidRDefault="00EA0DE5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Serviço</w:t>
            </w:r>
          </w:p>
        </w:tc>
        <w:tc>
          <w:tcPr>
            <w:tcW w:w="1604" w:type="dxa"/>
          </w:tcPr>
          <w:p w14:paraId="2B9F22FA" w14:textId="77777777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451" w:type="dxa"/>
          </w:tcPr>
          <w:p w14:paraId="130D9382" w14:textId="72F14519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ximo </w:t>
            </w:r>
            <w:r w:rsidR="00EA0DE5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0940F6" w:rsidRPr="00820FF5" w14:paraId="0EC64D86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68A78059" w14:textId="70E11913" w:rsidR="000940F6" w:rsidRPr="00820FF5" w:rsidRDefault="000940F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Valor</w:t>
            </w:r>
          </w:p>
        </w:tc>
        <w:tc>
          <w:tcPr>
            <w:tcW w:w="1604" w:type="dxa"/>
          </w:tcPr>
          <w:p w14:paraId="7CF3CA3E" w14:textId="6C85EB4D" w:rsidR="000940F6" w:rsidRPr="00820FF5" w:rsidRDefault="005072B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451" w:type="dxa"/>
          </w:tcPr>
          <w:p w14:paraId="2FA2ACA7" w14:textId="77777777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EA0DE5" w:rsidRPr="00820FF5" w14:paraId="7F77D89B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5A2DDE40" w14:textId="1A36783D" w:rsidR="00EA0DE5" w:rsidRPr="00820FF5" w:rsidRDefault="00EA0DE5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Categoria</w:t>
            </w:r>
          </w:p>
        </w:tc>
        <w:tc>
          <w:tcPr>
            <w:tcW w:w="1604" w:type="dxa"/>
          </w:tcPr>
          <w:p w14:paraId="2CB420E8" w14:textId="3EFBFD22" w:rsidR="00EA0DE5" w:rsidRPr="00820FF5" w:rsidRDefault="00EA0DE5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Categoria</w:t>
            </w:r>
          </w:p>
        </w:tc>
        <w:tc>
          <w:tcPr>
            <w:tcW w:w="5451" w:type="dxa"/>
          </w:tcPr>
          <w:p w14:paraId="155F2E17" w14:textId="570E3FFB" w:rsidR="00EA0DE5" w:rsidRPr="00820FF5" w:rsidRDefault="00EA0DE5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conforme o cadastro de Cate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goria.</w:t>
            </w:r>
          </w:p>
        </w:tc>
      </w:tr>
      <w:tr w:rsidR="000940F6" w:rsidRPr="00820FF5" w14:paraId="5315E108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6898D2C3" w14:textId="77777777" w:rsidR="000940F6" w:rsidRPr="00820FF5" w:rsidRDefault="000940F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Descrição</w:t>
            </w:r>
          </w:p>
        </w:tc>
        <w:tc>
          <w:tcPr>
            <w:tcW w:w="1604" w:type="dxa"/>
          </w:tcPr>
          <w:p w14:paraId="49DA6ED0" w14:textId="77777777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451" w:type="dxa"/>
          </w:tcPr>
          <w:p w14:paraId="5BD9F196" w14:textId="63CFA987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ximo </w:t>
            </w:r>
            <w:r w:rsidR="00A8506A" w:rsidRPr="00820FF5">
              <w:rPr>
                <w:rFonts w:cs="Arial"/>
                <w:szCs w:val="24"/>
              </w:rPr>
              <w:t>255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0940F6" w:rsidRPr="00820FF5" w14:paraId="2CAC6DEB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78340B8E" w14:textId="62A8DE00" w:rsidR="000940F6" w:rsidRPr="00820FF5" w:rsidRDefault="000940F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1604" w:type="dxa"/>
          </w:tcPr>
          <w:p w14:paraId="7FAC3F97" w14:textId="4E43C0C3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451" w:type="dxa"/>
          </w:tcPr>
          <w:p w14:paraId="0E10918C" w14:textId="0D0633FB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ximo </w:t>
            </w:r>
            <w:r w:rsidR="00A8506A" w:rsidRPr="00820FF5">
              <w:rPr>
                <w:rFonts w:cs="Arial"/>
                <w:szCs w:val="24"/>
              </w:rPr>
              <w:t>255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EA0DE5" w:rsidRPr="00820FF5" w14:paraId="46ED2C83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1F576EC0" w14:textId="6EEA7E67" w:rsidR="00EA0DE5" w:rsidRPr="00820FF5" w:rsidRDefault="00EA0DE5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Funcionários</w:t>
            </w:r>
          </w:p>
        </w:tc>
        <w:tc>
          <w:tcPr>
            <w:tcW w:w="1604" w:type="dxa"/>
          </w:tcPr>
          <w:p w14:paraId="78408481" w14:textId="78FAF910" w:rsidR="00EA0DE5" w:rsidRPr="00820FF5" w:rsidRDefault="00EA0DE5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proofErr w:type="spellStart"/>
            <w:proofErr w:type="gramStart"/>
            <w:r w:rsidRPr="00820FF5">
              <w:rPr>
                <w:rFonts w:cs="Arial"/>
                <w:szCs w:val="24"/>
              </w:rPr>
              <w:t>Funcionario</w:t>
            </w:r>
            <w:proofErr w:type="spellEnd"/>
            <w:r w:rsidRPr="00820FF5">
              <w:rPr>
                <w:rFonts w:cs="Arial"/>
                <w:szCs w:val="24"/>
              </w:rPr>
              <w:t>[</w:t>
            </w:r>
            <w:proofErr w:type="gramEnd"/>
            <w:r w:rsidRPr="00820FF5">
              <w:rPr>
                <w:rFonts w:cs="Arial"/>
                <w:szCs w:val="24"/>
              </w:rPr>
              <w:t>]</w:t>
            </w:r>
          </w:p>
        </w:tc>
        <w:tc>
          <w:tcPr>
            <w:tcW w:w="5451" w:type="dxa"/>
          </w:tcPr>
          <w:p w14:paraId="5E283103" w14:textId="147CEDB9" w:rsidR="00EA0DE5" w:rsidRPr="00820FF5" w:rsidRDefault="00EA0DE5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DE5FA2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>, conforme o cadastro de Funcioná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rio.</w:t>
            </w:r>
          </w:p>
        </w:tc>
      </w:tr>
      <w:tr w:rsidR="005072BF" w:rsidRPr="00820FF5" w14:paraId="316C36EF" w14:textId="77777777" w:rsidTr="005072B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478F48EA" w14:textId="1ECD66A7" w:rsidR="005072BF" w:rsidRPr="00820FF5" w:rsidRDefault="005072B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604" w:type="dxa"/>
          </w:tcPr>
          <w:p w14:paraId="5EED2175" w14:textId="77777777" w:rsidR="005072BF" w:rsidRPr="00820FF5" w:rsidRDefault="005072B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451" w:type="dxa"/>
          </w:tcPr>
          <w:p w14:paraId="4A296749" w14:textId="77777777" w:rsidR="005072BF" w:rsidRPr="00820FF5" w:rsidRDefault="005072B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5072BF" w:rsidRPr="00820FF5" w14:paraId="07D58D8F" w14:textId="77777777" w:rsidTr="005072B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1F843961" w14:textId="7F3DE1E0" w:rsidR="005072BF" w:rsidRPr="00820FF5" w:rsidRDefault="005072BF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604" w:type="dxa"/>
          </w:tcPr>
          <w:p w14:paraId="2E9A0DD0" w14:textId="77777777" w:rsidR="005072BF" w:rsidRPr="00820FF5" w:rsidRDefault="005072B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451" w:type="dxa"/>
          </w:tcPr>
          <w:p w14:paraId="6710BAA7" w14:textId="77777777" w:rsidR="005072BF" w:rsidRPr="00820FF5" w:rsidRDefault="005072B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3DAF3426" w14:textId="04CEE0FC" w:rsidR="001228D0" w:rsidRPr="00820FF5" w:rsidRDefault="001228D0" w:rsidP="008256BD">
      <w:pPr>
        <w:spacing w:after="0" w:line="360" w:lineRule="auto"/>
        <w:contextualSpacing/>
        <w:rPr>
          <w:rFonts w:cs="Arial"/>
          <w:szCs w:val="24"/>
        </w:rPr>
      </w:pPr>
    </w:p>
    <w:p w14:paraId="19D28A43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0F99C977" w14:textId="5C1E4C66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9001760" wp14:editId="396B1556">
            <wp:extent cx="5400040" cy="408559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BBD3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6054452E" w14:textId="7B90CC86" w:rsidR="00C67693" w:rsidRPr="00820FF5" w:rsidRDefault="00C67693" w:rsidP="00FB0EBF">
      <w:pPr>
        <w:pStyle w:val="Ttulo2"/>
      </w:pPr>
      <w:bookmarkStart w:id="1241" w:name="_Toc57324049"/>
      <w:r w:rsidRPr="00820FF5">
        <w:lastRenderedPageBreak/>
        <w:t>Unidades de medida</w:t>
      </w:r>
      <w:bookmarkEnd w:id="1241"/>
    </w:p>
    <w:p w14:paraId="7D0323D7" w14:textId="329141AC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61D5CF7" wp14:editId="3ECA5D6D">
            <wp:extent cx="5400040" cy="258000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4379" w14:textId="1AF8C0B8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099CE1E4" w14:textId="77777777" w:rsidR="009128AF" w:rsidRPr="00820FF5" w:rsidRDefault="009128A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62929FCC" w14:textId="77AFB4ED" w:rsidR="009128AF" w:rsidRDefault="009128AF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2ABCE022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E094940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354BE48F" w14:textId="4F8DDB54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uma unidade de medida seja cadastrada mais de uma vez;</w:t>
      </w:r>
    </w:p>
    <w:p w14:paraId="3B8C004A" w14:textId="482E10C4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uma unidade de medida se estiver relacionada com outros registros.</w:t>
      </w:r>
    </w:p>
    <w:p w14:paraId="54061D3F" w14:textId="25D9B5A4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016E27D3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9FA8990" w14:textId="27D80B3E" w:rsidR="009128AF" w:rsidRDefault="009128A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Unidade de Medida.</w:t>
      </w:r>
    </w:p>
    <w:p w14:paraId="26341B0C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1B7C5732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C29DE2D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3D3D22FD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6D74180D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19CBAA41" w14:textId="4D737904" w:rsidR="009128AF" w:rsidRDefault="009128A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61F67BFF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354F3916" w14:textId="77777777" w:rsidR="009128AF" w:rsidRPr="00820FF5" w:rsidRDefault="009128A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3B4DC0AF" w14:textId="0F55372A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Produto.</w:t>
      </w:r>
    </w:p>
    <w:p w14:paraId="30E5BC30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575DCC2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8714344" w14:textId="4074AEAC" w:rsidR="009128AF" w:rsidRPr="00820FF5" w:rsidRDefault="009128A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2C2E92FF" w14:textId="79DEBB93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="0098747E" w:rsidRPr="00820FF5">
        <w:rPr>
          <w:rFonts w:cs="Arial"/>
          <w:szCs w:val="24"/>
        </w:rPr>
        <w:t>Unidades de Medida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C1A20EE" w14:textId="46A35FE1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5A6F12C1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22F54F8" w14:textId="3B00945C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D40CE4" w:rsidRPr="00820FF5">
        <w:rPr>
          <w:rFonts w:cs="Arial"/>
          <w:b/>
          <w:bCs/>
          <w:szCs w:val="24"/>
        </w:rPr>
        <w:t>u</w:t>
      </w:r>
      <w:r w:rsidRPr="00820FF5">
        <w:rPr>
          <w:rFonts w:cs="Arial"/>
          <w:b/>
          <w:bCs/>
          <w:szCs w:val="24"/>
        </w:rPr>
        <w:t xml:space="preserve">nidade de </w:t>
      </w:r>
      <w:r w:rsidR="00D40CE4" w:rsidRPr="00820FF5">
        <w:rPr>
          <w:rFonts w:cs="Arial"/>
          <w:b/>
          <w:bCs/>
          <w:szCs w:val="24"/>
        </w:rPr>
        <w:t>m</w:t>
      </w:r>
      <w:r w:rsidRPr="00820FF5">
        <w:rPr>
          <w:rFonts w:cs="Arial"/>
          <w:b/>
          <w:bCs/>
          <w:szCs w:val="24"/>
        </w:rPr>
        <w:t>edida</w:t>
      </w:r>
    </w:p>
    <w:p w14:paraId="1CDBACA6" w14:textId="7502D713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bookmarkStart w:id="1242" w:name="_Hlk56802230"/>
      <w:r w:rsidRPr="00820FF5">
        <w:rPr>
          <w:rFonts w:cs="Arial"/>
          <w:szCs w:val="24"/>
        </w:rPr>
        <w:t>Unidades de Medida</w:t>
      </w:r>
      <w:bookmarkEnd w:id="1242"/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27B2E34" w14:textId="3203E6C8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Unidades de Medida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AA848D3" w14:textId="0901F8E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unidades de medida com os campos: Có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digo, Unidade de Medida, Situação, Ações.</w:t>
      </w:r>
    </w:p>
    <w:p w14:paraId="64FE8883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13C7FCD5" w14:textId="77777777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</w:p>
    <w:p w14:paraId="7A3B38CA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CFE8D2D" w14:textId="3E22A80E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D40CE4" w:rsidRPr="00820FF5">
        <w:rPr>
          <w:rFonts w:cs="Arial"/>
          <w:b/>
          <w:bCs/>
          <w:szCs w:val="24"/>
        </w:rPr>
        <w:t>unidade de medida</w:t>
      </w:r>
    </w:p>
    <w:p w14:paraId="5C7AD17C" w14:textId="3D009542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Unidade de medida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UC078- Consul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tar Unidades Medida</w:t>
      </w:r>
    </w:p>
    <w:p w14:paraId="6EC36F97" w14:textId="2BB67948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5A9CE31F" w14:textId="69877623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unidade de medida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FC2126C" w14:textId="79CA8C02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Unidades de Medida*,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</w:t>
      </w:r>
    </w:p>
    <w:p w14:paraId="6349A43B" w14:textId="569B3A0B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1B2E53F6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B57C6C1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170B167" w14:textId="77777777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</w:p>
    <w:p w14:paraId="6B52ADB5" w14:textId="01CAE90E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D40CE4" w:rsidRPr="00820FF5">
        <w:rPr>
          <w:rFonts w:cs="Arial"/>
          <w:b/>
          <w:bCs/>
          <w:szCs w:val="24"/>
        </w:rPr>
        <w:t>unidade de medida</w:t>
      </w:r>
    </w:p>
    <w:p w14:paraId="5DDEEB2B" w14:textId="3DC96A9B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Unidade de medida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UC078- Consultar Unidades Medida</w:t>
      </w:r>
    </w:p>
    <w:p w14:paraId="4BF0B88C" w14:textId="12577DF3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6CE4AA39" w14:textId="7D94C43A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B6344F8" w14:textId="671578CC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Unidades de Medida*,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</w:t>
      </w:r>
    </w:p>
    <w:p w14:paraId="4A59A619" w14:textId="7A365FC9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6C45FC46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3EBF88C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7. O caso de uso é encerrado</w:t>
      </w:r>
    </w:p>
    <w:p w14:paraId="1EAAFB16" w14:textId="77777777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</w:p>
    <w:p w14:paraId="206F47DF" w14:textId="68EE0A74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D40CE4" w:rsidRPr="00820FF5">
        <w:rPr>
          <w:rFonts w:cs="Arial"/>
          <w:b/>
          <w:bCs/>
          <w:szCs w:val="24"/>
        </w:rPr>
        <w:t>unidade de medida</w:t>
      </w:r>
    </w:p>
    <w:p w14:paraId="71905CD9" w14:textId="69FC4139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Unidade de medida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UC078- Consultar Unidades Medida </w:t>
      </w:r>
    </w:p>
    <w:p w14:paraId="6D34DA06" w14:textId="1B19F133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1F9D18AF" w14:textId="0DB8E45E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{unidade</w:t>
      </w:r>
      <w:r w:rsidR="00D40CE4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Medida}.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68C8B8D4" w14:textId="32ECAA6B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77679340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5B88F037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4A21E3F" w14:textId="6D51ED8A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</w:p>
    <w:p w14:paraId="18BB53E8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658EBA2E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2F895AD1" w14:textId="57CC0B15" w:rsidR="0098747E" w:rsidRPr="00820FF5" w:rsidRDefault="0098747E" w:rsidP="008256BD">
      <w:pPr>
        <w:pStyle w:val="SemEspaamento"/>
        <w:numPr>
          <w:ilvl w:val="0"/>
          <w:numId w:val="4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436DD12D" w14:textId="76FE64A3" w:rsidR="0098747E" w:rsidRPr="00820FF5" w:rsidRDefault="0098747E" w:rsidP="008256BD">
      <w:pPr>
        <w:pStyle w:val="SemEspaamento"/>
        <w:numPr>
          <w:ilvl w:val="0"/>
          <w:numId w:val="4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66FE8F9A" w14:textId="4F38D277" w:rsidR="0098747E" w:rsidRPr="00820FF5" w:rsidRDefault="0098747E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uma </w:t>
      </w:r>
      <w:r w:rsidR="00D40CE4" w:rsidRPr="00820FF5">
        <w:rPr>
          <w:rFonts w:ascii="Arial" w:hAnsi="Arial" w:cs="Arial"/>
          <w:b/>
          <w:bCs/>
          <w:color w:val="000000"/>
          <w:sz w:val="24"/>
          <w:szCs w:val="24"/>
        </w:rPr>
        <w:t>u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nidade de medida já cadastrad</w:t>
      </w:r>
      <w:r w:rsidR="00FB0EBF">
        <w:rPr>
          <w:rFonts w:ascii="Arial" w:hAnsi="Arial" w:cs="Arial"/>
          <w:b/>
          <w:bCs/>
          <w:color w:val="000000"/>
          <w:sz w:val="24"/>
          <w:szCs w:val="24"/>
        </w:rPr>
        <w:t>a</w:t>
      </w:r>
    </w:p>
    <w:p w14:paraId="4ED7E222" w14:textId="51EF0090" w:rsidR="0098747E" w:rsidRPr="008256BD" w:rsidRDefault="0098747E" w:rsidP="008256BD">
      <w:pPr>
        <w:pStyle w:val="PargrafodaLista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unidade de medida já cadastrad</w:t>
      </w:r>
      <w:r w:rsidR="00FB0EBF">
        <w:rPr>
          <w:sz w:val="24"/>
          <w:szCs w:val="24"/>
        </w:rPr>
        <w:t>a</w:t>
      </w:r>
    </w:p>
    <w:p w14:paraId="4B0B0E5D" w14:textId="0FAAF899" w:rsidR="0098747E" w:rsidRPr="008256BD" w:rsidRDefault="0098747E" w:rsidP="008256BD">
      <w:pPr>
        <w:pStyle w:val="PargrafodaLista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Unidade de medida já cadas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0232E1BA" w14:textId="58F56C4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uma unidade de medida que está vinculad</w:t>
      </w:r>
      <w:r w:rsidR="00FB0EBF">
        <w:rPr>
          <w:rFonts w:cs="Arial"/>
          <w:b/>
          <w:bCs/>
          <w:szCs w:val="24"/>
        </w:rPr>
        <w:t>a</w:t>
      </w:r>
      <w:r w:rsidRPr="00820FF5">
        <w:rPr>
          <w:rFonts w:cs="Arial"/>
          <w:b/>
          <w:bCs/>
          <w:szCs w:val="24"/>
        </w:rPr>
        <w:t xml:space="preserve"> a outro registro</w:t>
      </w:r>
    </w:p>
    <w:p w14:paraId="750A4B2C" w14:textId="5A47C312" w:rsidR="0098747E" w:rsidRPr="008256BD" w:rsidRDefault="0098747E" w:rsidP="008256BD">
      <w:pPr>
        <w:pStyle w:val="PargrafodaLista"/>
        <w:numPr>
          <w:ilvl w:val="0"/>
          <w:numId w:val="4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26F2D671" w14:textId="0E137D3B" w:rsidR="0098747E" w:rsidRPr="008256BD" w:rsidRDefault="0098747E" w:rsidP="008256BD">
      <w:pPr>
        <w:pStyle w:val="PargrafodaLista"/>
        <w:numPr>
          <w:ilvl w:val="0"/>
          <w:numId w:val="4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esta uni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dade de medida pois o mesmo está </w:t>
      </w:r>
      <w:proofErr w:type="gramStart"/>
      <w:r w:rsidRPr="008256BD">
        <w:rPr>
          <w:sz w:val="24"/>
          <w:szCs w:val="24"/>
        </w:rPr>
        <w:t>relacionad</w:t>
      </w:r>
      <w:r w:rsidR="00FB0EBF">
        <w:rPr>
          <w:sz w:val="24"/>
          <w:szCs w:val="24"/>
        </w:rPr>
        <w:t>a</w:t>
      </w:r>
      <w:proofErr w:type="gramEnd"/>
      <w:r w:rsidRPr="008256BD">
        <w:rPr>
          <w:sz w:val="24"/>
          <w:szCs w:val="24"/>
        </w:rPr>
        <w:t xml:space="preserve">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7B12BBCB" w14:textId="77777777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</w:p>
    <w:p w14:paraId="697ADEFB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07388A73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8B4686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C7E901B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8BA3633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EEA5C78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BEEE6C8" w14:textId="794BE05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37183DCE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3807D5B0" w14:textId="41FE16CB" w:rsidR="00C67693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BBD4648" wp14:editId="58681F71">
            <wp:extent cx="5400040" cy="3048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83B0" w14:textId="77777777" w:rsidR="004F6224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</w:p>
    <w:p w14:paraId="2488AB8A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2A298CE6" w14:textId="7543BFE2" w:rsidR="00C67693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32535D7" wp14:editId="203CEA54">
            <wp:extent cx="5400040" cy="3046730"/>
            <wp:effectExtent l="0" t="0" r="0" b="127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1D23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39DD896D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7CB687E3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2EDFFE8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7F7F0A92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47C57216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03C54CF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187FDC3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591EE3B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11123D45" w14:textId="5AAFE550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11ED824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325A154" w14:textId="1707174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Unidade Medida</w:t>
            </w:r>
          </w:p>
        </w:tc>
        <w:tc>
          <w:tcPr>
            <w:tcW w:w="1243" w:type="dxa"/>
          </w:tcPr>
          <w:p w14:paraId="15AADCF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56EB0A0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3BF7E68B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8F670A2" w14:textId="6446E462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714BB43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004D991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5D031895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05449C0" w14:textId="38D06575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2C9E182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48115BF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7E0E9CF1" w14:textId="0F557455" w:rsidR="0080349B" w:rsidRPr="00820FF5" w:rsidRDefault="0080349B" w:rsidP="008256BD">
      <w:pPr>
        <w:spacing w:after="0" w:line="360" w:lineRule="auto"/>
        <w:contextualSpacing/>
        <w:rPr>
          <w:rFonts w:cs="Arial"/>
          <w:szCs w:val="24"/>
        </w:rPr>
      </w:pPr>
    </w:p>
    <w:p w14:paraId="5C5CAB5B" w14:textId="7B5C5045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15872F59" w14:textId="4F4F6AB6" w:rsidR="00BF5E09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87DC544" wp14:editId="34FC54D6">
            <wp:extent cx="1677670" cy="174117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C1B8" w14:textId="77777777" w:rsidR="006E1276" w:rsidRPr="00820FF5" w:rsidRDefault="006E1276" w:rsidP="008256BD">
      <w:pPr>
        <w:spacing w:after="0" w:line="360" w:lineRule="auto"/>
        <w:contextualSpacing/>
        <w:rPr>
          <w:rFonts w:cs="Arial"/>
          <w:szCs w:val="24"/>
        </w:rPr>
      </w:pPr>
    </w:p>
    <w:p w14:paraId="0EE7739F" w14:textId="7E81B7BC" w:rsidR="00E346FF" w:rsidRPr="00820FF5" w:rsidRDefault="00165592" w:rsidP="00FB0EBF">
      <w:pPr>
        <w:pStyle w:val="Ttulo2"/>
      </w:pPr>
      <w:bookmarkStart w:id="1243" w:name="_Toc57324050"/>
      <w:r w:rsidRPr="00820FF5">
        <w:t>Vendas</w:t>
      </w:r>
      <w:bookmarkEnd w:id="1243"/>
    </w:p>
    <w:p w14:paraId="2AC4A56A" w14:textId="36B80157" w:rsidR="00E346FF" w:rsidRPr="00820FF5" w:rsidRDefault="0030649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E260DD5" wp14:editId="7ECA6CAC">
            <wp:extent cx="5400040" cy="25641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25A9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0E973EB" w14:textId="77777777" w:rsidR="00FB0EBF" w:rsidRPr="00820FF5" w:rsidRDefault="00FB0EBF" w:rsidP="00FB0EBF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6710CA0C" w14:textId="24B01E93" w:rsidR="00FB0EBF" w:rsidRDefault="00FB0EBF" w:rsidP="00FB0EBF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1391AB39" w14:textId="77777777" w:rsidR="00FB0EBF" w:rsidRDefault="00FB0EBF" w:rsidP="00FB0EBF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854F6DF" w14:textId="094E0E2C" w:rsidR="00306498" w:rsidRPr="00820FF5" w:rsidRDefault="0030649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51FC74E6" w14:textId="53BD57B2" w:rsidR="00306498" w:rsidRPr="00820FF5" w:rsidRDefault="0030649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D44253" w:rsidRPr="00820FF5">
        <w:rPr>
          <w:rFonts w:cs="Arial"/>
          <w:b/>
          <w:bCs/>
          <w:szCs w:val="24"/>
        </w:rPr>
        <w:t>2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A venda deve possuir ao menos um item.</w:t>
      </w:r>
    </w:p>
    <w:p w14:paraId="5D1D7910" w14:textId="55D372A0" w:rsidR="00306498" w:rsidRPr="00820FF5" w:rsidRDefault="0030649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RN00</w:t>
      </w:r>
      <w:r w:rsidR="00D44253" w:rsidRPr="00820FF5">
        <w:rPr>
          <w:rFonts w:cs="Arial"/>
          <w:b/>
          <w:bCs/>
          <w:szCs w:val="24"/>
        </w:rPr>
        <w:t>3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 xml:space="preserve">A condição de pagamento deve vir carregado do </w:t>
      </w:r>
      <w:r w:rsidR="00103518" w:rsidRPr="00820FF5">
        <w:rPr>
          <w:rFonts w:cs="Arial"/>
          <w:szCs w:val="24"/>
        </w:rPr>
        <w:t>cliente</w:t>
      </w:r>
      <w:r w:rsidRPr="00820FF5">
        <w:rPr>
          <w:rFonts w:cs="Arial"/>
          <w:szCs w:val="24"/>
        </w:rPr>
        <w:t xml:space="preserve">, mas pode ser editável. </w:t>
      </w:r>
    </w:p>
    <w:p w14:paraId="4EBA4F07" w14:textId="218C9469" w:rsidR="00306498" w:rsidRPr="00820FF5" w:rsidRDefault="0030649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D44253" w:rsidRPr="00820FF5">
        <w:rPr>
          <w:rFonts w:cs="Arial"/>
          <w:b/>
          <w:bCs/>
          <w:szCs w:val="24"/>
        </w:rPr>
        <w:t>4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 xml:space="preserve">A venda não pode ser cancelada quando possuir uma conta a </w:t>
      </w:r>
      <w:r w:rsidR="00D44253" w:rsidRPr="00820FF5">
        <w:rPr>
          <w:rFonts w:cs="Arial"/>
          <w:szCs w:val="24"/>
        </w:rPr>
        <w:t>receber</w:t>
      </w:r>
      <w:r w:rsidRPr="00820FF5">
        <w:rPr>
          <w:rFonts w:cs="Arial"/>
          <w:szCs w:val="24"/>
        </w:rPr>
        <w:t xml:space="preserve"> baixada.</w:t>
      </w:r>
    </w:p>
    <w:p w14:paraId="4B8237C0" w14:textId="0C88D222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RN005: </w:t>
      </w:r>
      <w:r w:rsidRPr="00820FF5">
        <w:rPr>
          <w:rFonts w:cs="Arial"/>
          <w:szCs w:val="24"/>
        </w:rPr>
        <w:t>O sistema não deve permitir realizar uma venda de produto sem esto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que.</w:t>
      </w:r>
    </w:p>
    <w:p w14:paraId="31D8214C" w14:textId="412777E8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210267ED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459BBD2" w14:textId="648ACAFC" w:rsidR="00D44253" w:rsidRDefault="00D44253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Vendas.</w:t>
      </w:r>
    </w:p>
    <w:p w14:paraId="3B9A0CCC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3187677E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329A1E85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5D91B4AC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szCs w:val="24"/>
        </w:rPr>
      </w:pPr>
    </w:p>
    <w:p w14:paraId="39CD1AF4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0C8FCEC5" w14:textId="740CD410" w:rsidR="00D44253" w:rsidRDefault="00D44253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2B305290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03FC2407" w14:textId="77777777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7AFEC674" w14:textId="77777777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Atualizar o estoque do produto</w:t>
      </w:r>
    </w:p>
    <w:p w14:paraId="1B104CE6" w14:textId="2EA75899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Persistir as contas a receber</w:t>
      </w:r>
    </w:p>
    <w:p w14:paraId="5B62D7AA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szCs w:val="24"/>
        </w:rPr>
      </w:pPr>
    </w:p>
    <w:p w14:paraId="79F872DD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4B5B8DE2" w14:textId="0A3D3F88" w:rsidR="00D44253" w:rsidRDefault="00D44253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Clicar no item de Menu “Vendas”.</w:t>
      </w:r>
    </w:p>
    <w:p w14:paraId="6ABAFF26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583FBF18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10792C0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venda</w:t>
      </w:r>
    </w:p>
    <w:p w14:paraId="3AE9CE33" w14:textId="28FD0A73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>um menu com a opção "Vendas"</w:t>
      </w:r>
    </w:p>
    <w:p w14:paraId="36985EA2" w14:textId="7EFCF4BA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"vendas"</w:t>
      </w:r>
    </w:p>
    <w:p w14:paraId="0E733A1B" w14:textId="0E86B632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compras com os campos: Modelo, Série, Número, Cliente, Data Emissão, Total Compra, Quantidade Produtos, Situação e Ações</w:t>
      </w:r>
    </w:p>
    <w:p w14:paraId="7588DBB2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222FDB72" w14:textId="1871F903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01CA653D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C9A7A06" w14:textId="4DCC6BD3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venda </w:t>
      </w:r>
    </w:p>
    <w:p w14:paraId="5D48201B" w14:textId="49CD9FEF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1. O sistema apresenta a opção "Adicionar Venda" UC022 - Consultar Venda </w:t>
      </w:r>
    </w:p>
    <w:p w14:paraId="33049A2E" w14:textId="61085C8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"Adicionar" </w:t>
      </w:r>
    </w:p>
    <w:p w14:paraId="529B9F8A" w14:textId="08219B9B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com as opções “Salvar” e “Voltar”. </w:t>
      </w:r>
    </w:p>
    <w:p w14:paraId="37446041" w14:textId="491BFE2D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insere os seguintes campos: Cliente*, Condição Pagamento*</w:t>
      </w:r>
    </w:p>
    <w:p w14:paraId="552D5F66" w14:textId="742C246B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usuário insere os produtos da compra informando: Produto* e Quantidade*</w:t>
      </w:r>
    </w:p>
    <w:p w14:paraId="48B1B853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usuário seleciona “Calcular Parcelas”. </w:t>
      </w:r>
    </w:p>
    <w:p w14:paraId="64F9340C" w14:textId="7D09ECC6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7.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</w:t>
      </w:r>
      <w:r w:rsidR="00640443" w:rsidRPr="00820FF5">
        <w:rPr>
          <w:rFonts w:cs="Arial"/>
          <w:szCs w:val="24"/>
        </w:rPr>
        <w:t xml:space="preserve"> e</w:t>
      </w:r>
      <w:r w:rsidRPr="00820FF5">
        <w:rPr>
          <w:rFonts w:cs="Arial"/>
          <w:szCs w:val="24"/>
        </w:rPr>
        <w:t xml:space="preserve"> E</w:t>
      </w:r>
      <w:r w:rsidR="00640443" w:rsidRPr="00820FF5">
        <w:rPr>
          <w:rFonts w:cs="Arial"/>
          <w:szCs w:val="24"/>
        </w:rPr>
        <w:t>5</w:t>
      </w:r>
    </w:p>
    <w:p w14:paraId="474E9FC7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2E5472F4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78CAD66D" w14:textId="77777777" w:rsidR="000800C0" w:rsidRPr="00820FF5" w:rsidRDefault="000800C0" w:rsidP="008256BD">
      <w:pPr>
        <w:spacing w:after="0" w:line="360" w:lineRule="auto"/>
        <w:contextualSpacing/>
        <w:rPr>
          <w:rFonts w:cs="Arial"/>
          <w:szCs w:val="24"/>
        </w:rPr>
      </w:pPr>
    </w:p>
    <w:p w14:paraId="189100FF" w14:textId="66C6E8EE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Cancelar venda</w:t>
      </w:r>
    </w:p>
    <w:p w14:paraId="0DDFF19C" w14:textId="19EF8C5A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"Cancelar Venda" UC022 - Consultar Venda</w:t>
      </w:r>
    </w:p>
    <w:p w14:paraId="63449F46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"Cancelar" </w:t>
      </w:r>
    </w:p>
    <w:p w14:paraId="5A9F23B5" w14:textId="18D28202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ancelamento com as opções “Cancelar Venda” e “Voltar”.</w:t>
      </w:r>
    </w:p>
    <w:p w14:paraId="2629CA72" w14:textId="090886A0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o botão “Cancelar Venda”.</w:t>
      </w:r>
    </w:p>
    <w:p w14:paraId="2C483C46" w14:textId="5ED24DD5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sistema exibe ao usuário para o formulário de </w:t>
      </w:r>
      <w:r w:rsidR="00FB0EBF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ancelamento com as opções “Cancelar Venda” e “Cancelar”.</w:t>
      </w:r>
    </w:p>
    <w:p w14:paraId="6A3D207E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6. O usuário informa os seguintes campos: Justificativa*, Senha*</w:t>
      </w:r>
    </w:p>
    <w:p w14:paraId="46148486" w14:textId="3D2A382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usuário seleciona o botão “Cancelar Venda”. E4</w:t>
      </w:r>
    </w:p>
    <w:p w14:paraId="1C2CE119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00C43C73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034FBC62" w14:textId="77777777" w:rsidR="000800C0" w:rsidRPr="00820FF5" w:rsidRDefault="000800C0" w:rsidP="008256BD">
      <w:pPr>
        <w:spacing w:after="0" w:line="360" w:lineRule="auto"/>
        <w:contextualSpacing/>
        <w:rPr>
          <w:rFonts w:cs="Arial"/>
          <w:szCs w:val="24"/>
        </w:rPr>
      </w:pPr>
    </w:p>
    <w:p w14:paraId="24FA9C59" w14:textId="406C64C6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Visualizar venda</w:t>
      </w:r>
    </w:p>
    <w:p w14:paraId="3D4CCFC5" w14:textId="00B94733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“Visualizar Venda" UC022 - Consultar Venda</w:t>
      </w:r>
    </w:p>
    <w:p w14:paraId="46CB840E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“Ver” </w:t>
      </w:r>
    </w:p>
    <w:p w14:paraId="0895FA2F" w14:textId="26C33F6D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3. O sistema apresenta os seguintes campos: Modelo, Serie, Número, Cliente, Produtos e as parcelas com seus respectivos valores</w:t>
      </w:r>
    </w:p>
    <w:p w14:paraId="7CABA288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fechar </w:t>
      </w:r>
    </w:p>
    <w:p w14:paraId="5F8723DB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caso de uso é encerrado.</w:t>
      </w:r>
    </w:p>
    <w:p w14:paraId="676AA860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62252508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460AA0E3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20CAFD68" w14:textId="77777777" w:rsidR="000800C0" w:rsidRPr="00820FF5" w:rsidRDefault="000800C0" w:rsidP="008256BD">
      <w:pPr>
        <w:pStyle w:val="SemEspaamento"/>
        <w:numPr>
          <w:ilvl w:val="0"/>
          <w:numId w:val="7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O usuário não insere um campo obrigatório</w:t>
      </w:r>
    </w:p>
    <w:p w14:paraId="26684990" w14:textId="77777777" w:rsidR="000800C0" w:rsidRPr="008256BD" w:rsidRDefault="000800C0" w:rsidP="008256BD">
      <w:pPr>
        <w:pStyle w:val="PargrafodaLista"/>
        <w:numPr>
          <w:ilvl w:val="0"/>
          <w:numId w:val="7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um aviso nos campos inválidos</w:t>
      </w:r>
      <w:r w:rsidRPr="008256BD">
        <w:rPr>
          <w:sz w:val="24"/>
          <w:szCs w:val="24"/>
        </w:rPr>
        <w:tab/>
      </w:r>
    </w:p>
    <w:p w14:paraId="09DAD76F" w14:textId="77777777" w:rsidR="000800C0" w:rsidRPr="00820FF5" w:rsidRDefault="000800C0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não insere um produto</w:t>
      </w:r>
    </w:p>
    <w:p w14:paraId="2B8760B1" w14:textId="77777777" w:rsidR="000800C0" w:rsidRPr="008256BD" w:rsidRDefault="000800C0" w:rsidP="008256BD">
      <w:pPr>
        <w:pStyle w:val="PargrafodaLista"/>
        <w:numPr>
          <w:ilvl w:val="0"/>
          <w:numId w:val="7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 produto na compra</w:t>
      </w:r>
    </w:p>
    <w:p w14:paraId="039535F4" w14:textId="65BF7842" w:rsidR="000800C0" w:rsidRPr="008256BD" w:rsidRDefault="000800C0" w:rsidP="008256BD">
      <w:pPr>
        <w:pStyle w:val="PargrafodaLista"/>
        <w:numPr>
          <w:ilvl w:val="0"/>
          <w:numId w:val="7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“Adicione produtos </w:t>
      </w:r>
      <w:r w:rsidR="00640443" w:rsidRPr="008256BD">
        <w:rPr>
          <w:sz w:val="24"/>
          <w:szCs w:val="24"/>
        </w:rPr>
        <w:t>à</w:t>
      </w:r>
      <w:r w:rsidRPr="008256BD">
        <w:rPr>
          <w:sz w:val="24"/>
          <w:szCs w:val="24"/>
        </w:rPr>
        <w:t xml:space="preserve"> venda.”</w:t>
      </w:r>
    </w:p>
    <w:p w14:paraId="0E438857" w14:textId="77777777" w:rsidR="000800C0" w:rsidRPr="00820FF5" w:rsidRDefault="000800C0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E3 - O usuário não insere uma condição de pagamento</w:t>
      </w:r>
    </w:p>
    <w:p w14:paraId="4FD23C02" w14:textId="77777777" w:rsidR="000800C0" w:rsidRPr="008256BD" w:rsidRDefault="000800C0" w:rsidP="008256BD">
      <w:pPr>
        <w:pStyle w:val="PargrafodaLista"/>
        <w:numPr>
          <w:ilvl w:val="0"/>
          <w:numId w:val="7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uma condição de pagamento</w:t>
      </w:r>
    </w:p>
    <w:p w14:paraId="4F5500BA" w14:textId="3617014A" w:rsidR="000800C0" w:rsidRPr="008256BD" w:rsidRDefault="000800C0" w:rsidP="008256BD">
      <w:pPr>
        <w:pStyle w:val="PargrafodaLista"/>
        <w:numPr>
          <w:ilvl w:val="0"/>
          <w:numId w:val="7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“Informe a condição de paga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mento.”</w:t>
      </w:r>
    </w:p>
    <w:p w14:paraId="0B09BDE9" w14:textId="6F9EFACA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E4 - O usuário tenta cancelar uma venda com uma ou mais baixas nas con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 xml:space="preserve">tas a </w:t>
      </w:r>
      <w:r w:rsidR="00640443" w:rsidRPr="00820FF5">
        <w:rPr>
          <w:rFonts w:cs="Arial"/>
          <w:b/>
          <w:bCs/>
          <w:szCs w:val="24"/>
        </w:rPr>
        <w:t>receber</w:t>
      </w:r>
    </w:p>
    <w:p w14:paraId="0FC73B0F" w14:textId="4500CCAE" w:rsidR="000800C0" w:rsidRPr="008256BD" w:rsidRDefault="000800C0" w:rsidP="008256BD">
      <w:pPr>
        <w:pStyle w:val="PargrafodaLista"/>
        <w:numPr>
          <w:ilvl w:val="0"/>
          <w:numId w:val="7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cancelar compra.</w:t>
      </w:r>
    </w:p>
    <w:p w14:paraId="693176C1" w14:textId="4AB9030E" w:rsidR="000800C0" w:rsidRPr="00820FF5" w:rsidRDefault="000800C0" w:rsidP="008256BD">
      <w:pPr>
        <w:pStyle w:val="PargrafodaLista"/>
        <w:numPr>
          <w:ilvl w:val="0"/>
          <w:numId w:val="78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</w:t>
      </w:r>
      <w:r w:rsidR="00640443" w:rsidRPr="008256BD">
        <w:rPr>
          <w:sz w:val="24"/>
          <w:szCs w:val="24"/>
        </w:rPr>
        <w:t>venda</w:t>
      </w:r>
      <w:r w:rsidRPr="008256BD">
        <w:rPr>
          <w:sz w:val="24"/>
          <w:szCs w:val="24"/>
        </w:rPr>
        <w:t xml:space="preserve"> já </w:t>
      </w:r>
      <w:proofErr w:type="spellStart"/>
      <w:r w:rsidRPr="008256BD">
        <w:rPr>
          <w:sz w:val="24"/>
          <w:szCs w:val="24"/>
        </w:rPr>
        <w:t>possu</w:t>
      </w:r>
      <w:proofErr w:type="spellEnd"/>
      <w:r w:rsidRPr="008256BD">
        <w:rPr>
          <w:sz w:val="24"/>
          <w:szCs w:val="24"/>
        </w:rPr>
        <w:t xml:space="preserve"> uma conta a </w:t>
      </w:r>
      <w:r w:rsidR="00640443" w:rsidRPr="008256BD">
        <w:rPr>
          <w:sz w:val="24"/>
          <w:szCs w:val="24"/>
        </w:rPr>
        <w:t>receber</w:t>
      </w:r>
      <w:r w:rsidRPr="008256BD">
        <w:rPr>
          <w:sz w:val="24"/>
          <w:szCs w:val="24"/>
        </w:rPr>
        <w:t xml:space="preserve"> baixada.”</w:t>
      </w:r>
    </w:p>
    <w:p w14:paraId="26BB2179" w14:textId="30A4E4B3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</w:t>
      </w:r>
      <w:r w:rsidR="00640443" w:rsidRPr="00820FF5">
        <w:rPr>
          <w:rFonts w:cs="Arial"/>
          <w:b/>
          <w:bCs/>
          <w:szCs w:val="24"/>
        </w:rPr>
        <w:t>5</w:t>
      </w:r>
      <w:r w:rsidRPr="00820FF5">
        <w:rPr>
          <w:rFonts w:cs="Arial"/>
          <w:b/>
          <w:bCs/>
          <w:szCs w:val="24"/>
        </w:rPr>
        <w:t xml:space="preserve"> - O usuário tenta inserir sem calcular as parcelas;</w:t>
      </w:r>
    </w:p>
    <w:p w14:paraId="73FFDE6B" w14:textId="77777777" w:rsidR="000800C0" w:rsidRPr="008256BD" w:rsidRDefault="000800C0" w:rsidP="008256BD">
      <w:pPr>
        <w:pStyle w:val="PargrafodaLista"/>
        <w:numPr>
          <w:ilvl w:val="0"/>
          <w:numId w:val="7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calcula as parcelas da condição de pagamento</w:t>
      </w:r>
    </w:p>
    <w:p w14:paraId="3A04A94E" w14:textId="444F6364" w:rsidR="000800C0" w:rsidRPr="008256BD" w:rsidRDefault="000800C0" w:rsidP="008256BD">
      <w:pPr>
        <w:pStyle w:val="PargrafodaLista"/>
        <w:numPr>
          <w:ilvl w:val="0"/>
          <w:numId w:val="7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</w:t>
      </w:r>
      <w:r w:rsidR="00640443" w:rsidRPr="008256BD">
        <w:rPr>
          <w:sz w:val="24"/>
          <w:szCs w:val="24"/>
        </w:rPr>
        <w:t>Informe as parcelas</w:t>
      </w:r>
      <w:r w:rsidRPr="008256BD">
        <w:rPr>
          <w:sz w:val="24"/>
          <w:szCs w:val="24"/>
        </w:rPr>
        <w:t>.”</w:t>
      </w:r>
    </w:p>
    <w:p w14:paraId="15C31E02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67D7614B" w14:textId="77777777" w:rsidR="00165592" w:rsidRPr="00820FF5" w:rsidRDefault="0016559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4CBC68FD" w14:textId="17B90D28" w:rsidR="00165592" w:rsidRPr="00820FF5" w:rsidRDefault="0016559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313A7AF8" w14:textId="650EF39E" w:rsidR="00640443" w:rsidRPr="00820FF5" w:rsidRDefault="0064044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9A4E5EB" wp14:editId="1B85121B">
            <wp:extent cx="5400040" cy="302895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8E9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60684B8A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186BD88E" w14:textId="05030876" w:rsidR="00165592" w:rsidRPr="00820FF5" w:rsidRDefault="0016559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138119D6" w14:textId="4006C7A0" w:rsidR="00E346FF" w:rsidRPr="00820FF5" w:rsidRDefault="0064044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59498E7" wp14:editId="7FF575A9">
            <wp:extent cx="5400040" cy="419227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25378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2E32FAA1" w14:textId="10999CD5" w:rsidR="00640443" w:rsidRPr="00820FF5" w:rsidRDefault="0064044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ayout w:type="fixed"/>
        <w:tblLook w:val="04A0" w:firstRow="1" w:lastRow="0" w:firstColumn="1" w:lastColumn="0" w:noHBand="0" w:noVBand="1"/>
      </w:tblPr>
      <w:tblGrid>
        <w:gridCol w:w="1836"/>
        <w:gridCol w:w="1444"/>
        <w:gridCol w:w="5504"/>
      </w:tblGrid>
      <w:tr w:rsidR="00640443" w:rsidRPr="00820FF5" w14:paraId="2AC454DB" w14:textId="77777777" w:rsidTr="004C2E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4C5B326" w14:textId="77777777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444" w:type="dxa"/>
          </w:tcPr>
          <w:p w14:paraId="5F76AFA4" w14:textId="77777777" w:rsidR="00640443" w:rsidRPr="00820FF5" w:rsidRDefault="0064044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504" w:type="dxa"/>
          </w:tcPr>
          <w:p w14:paraId="673D03B6" w14:textId="77777777" w:rsidR="00640443" w:rsidRPr="00820FF5" w:rsidRDefault="0064044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640443" w:rsidRPr="00820FF5" w14:paraId="22716C06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8F81313" w14:textId="77777777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Modelo</w:t>
            </w:r>
          </w:p>
        </w:tc>
        <w:tc>
          <w:tcPr>
            <w:tcW w:w="1444" w:type="dxa"/>
          </w:tcPr>
          <w:p w14:paraId="70009E9C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62D1B74A" w14:textId="28E0D6F1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estático 55.</w:t>
            </w:r>
          </w:p>
        </w:tc>
      </w:tr>
      <w:tr w:rsidR="00640443" w:rsidRPr="00820FF5" w14:paraId="276AED15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449E95C" w14:textId="36B713BE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</w:t>
            </w:r>
            <w:r w:rsidR="00FB0EBF">
              <w:rPr>
                <w:rFonts w:cs="Arial"/>
                <w:b w:val="0"/>
                <w:bCs w:val="0"/>
                <w:szCs w:val="24"/>
              </w:rPr>
              <w:t>é</w:t>
            </w:r>
            <w:r w:rsidRPr="00820FF5">
              <w:rPr>
                <w:rFonts w:cs="Arial"/>
                <w:b w:val="0"/>
                <w:bCs w:val="0"/>
                <w:szCs w:val="24"/>
              </w:rPr>
              <w:t>rie</w:t>
            </w:r>
          </w:p>
        </w:tc>
        <w:tc>
          <w:tcPr>
            <w:tcW w:w="1444" w:type="dxa"/>
          </w:tcPr>
          <w:p w14:paraId="528A5DB1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21391F1A" w14:textId="37EDB048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estático 1</w:t>
            </w:r>
          </w:p>
        </w:tc>
      </w:tr>
      <w:tr w:rsidR="00640443" w:rsidRPr="00820FF5" w14:paraId="4E6E75DF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C1600CA" w14:textId="77777777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</w:t>
            </w:r>
          </w:p>
        </w:tc>
        <w:tc>
          <w:tcPr>
            <w:tcW w:w="1444" w:type="dxa"/>
          </w:tcPr>
          <w:p w14:paraId="03292E23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5DDBA5A4" w14:textId="32F533E1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Sequencial, gerado pelo sistema.</w:t>
            </w:r>
          </w:p>
        </w:tc>
      </w:tr>
      <w:tr w:rsidR="00640443" w:rsidRPr="00820FF5" w14:paraId="2A7AD1AC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EACCF10" w14:textId="0F25C003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Cliente</w:t>
            </w:r>
          </w:p>
        </w:tc>
        <w:tc>
          <w:tcPr>
            <w:tcW w:w="1444" w:type="dxa"/>
          </w:tcPr>
          <w:p w14:paraId="46909DF6" w14:textId="2064B82C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Cliente</w:t>
            </w:r>
          </w:p>
        </w:tc>
        <w:tc>
          <w:tcPr>
            <w:tcW w:w="5504" w:type="dxa"/>
          </w:tcPr>
          <w:p w14:paraId="3508B7AA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640443" w:rsidRPr="00820FF5" w14:paraId="72DE74B7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946CCDF" w14:textId="77777777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Produto</w:t>
            </w:r>
          </w:p>
        </w:tc>
        <w:tc>
          <w:tcPr>
            <w:tcW w:w="1444" w:type="dxa"/>
          </w:tcPr>
          <w:p w14:paraId="2C2E83D8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Produto</w:t>
            </w:r>
          </w:p>
        </w:tc>
        <w:tc>
          <w:tcPr>
            <w:tcW w:w="5504" w:type="dxa"/>
          </w:tcPr>
          <w:p w14:paraId="0F84C0A0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opcional.</w:t>
            </w:r>
          </w:p>
        </w:tc>
      </w:tr>
      <w:tr w:rsidR="00640443" w:rsidRPr="00820FF5" w14:paraId="3A3B155F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B309254" w14:textId="77777777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Quantidade</w:t>
            </w:r>
          </w:p>
        </w:tc>
        <w:tc>
          <w:tcPr>
            <w:tcW w:w="1444" w:type="dxa"/>
          </w:tcPr>
          <w:p w14:paraId="716A9879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216852BE" w14:textId="289E3FD4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quando informado produto, su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perior a 0.</w:t>
            </w:r>
          </w:p>
        </w:tc>
      </w:tr>
      <w:tr w:rsidR="00640443" w:rsidRPr="00820FF5" w14:paraId="1E7FA93A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7AFA8E5" w14:textId="08C0D38F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Condição Pagamento</w:t>
            </w:r>
          </w:p>
        </w:tc>
        <w:tc>
          <w:tcPr>
            <w:tcW w:w="1444" w:type="dxa"/>
          </w:tcPr>
          <w:p w14:paraId="78EF0253" w14:textId="6B04C0E6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Condição Pagamento</w:t>
            </w:r>
          </w:p>
        </w:tc>
        <w:tc>
          <w:tcPr>
            <w:tcW w:w="5504" w:type="dxa"/>
          </w:tcPr>
          <w:p w14:paraId="04391FA5" w14:textId="306924F4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</w:tbl>
    <w:p w14:paraId="668E742E" w14:textId="77777777" w:rsidR="00640443" w:rsidRPr="00820FF5" w:rsidRDefault="00640443" w:rsidP="008256BD">
      <w:pPr>
        <w:spacing w:after="0" w:line="360" w:lineRule="auto"/>
        <w:contextualSpacing/>
        <w:rPr>
          <w:rFonts w:cs="Arial"/>
          <w:noProof/>
          <w:szCs w:val="24"/>
        </w:rPr>
      </w:pPr>
    </w:p>
    <w:p w14:paraId="391AD06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B772A7E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62646E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20BE986" w14:textId="6E42DD07" w:rsidR="00640443" w:rsidRPr="00820FF5" w:rsidRDefault="0064044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5F251F69" w14:textId="3DFDADC1" w:rsidR="00640443" w:rsidRPr="00820FF5" w:rsidRDefault="0064044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CDE3F7F" wp14:editId="034ABD3F">
            <wp:extent cx="5400040" cy="352933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2F3C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919E569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61BDDDF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F3EF2F1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94A15F1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D82546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8994E73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0A535B8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06D8506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6BA92F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B095ABF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5CFA55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2611BD9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3B002A1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A9FABF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27BE77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828502E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AA15C2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0261F9B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91417C0" w14:textId="3504470A" w:rsidR="00640443" w:rsidRPr="00820FF5" w:rsidRDefault="0064044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sequência</w:t>
      </w:r>
    </w:p>
    <w:p w14:paraId="69EEFF68" w14:textId="5A375743" w:rsidR="00E346FF" w:rsidRPr="00820FF5" w:rsidRDefault="0064044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3699FC0" wp14:editId="388BAFFC">
            <wp:extent cx="4356652" cy="8424545"/>
            <wp:effectExtent l="0" t="0" r="635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983" cy="844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40E9" w14:textId="3DD4952A" w:rsidR="009F3A2D" w:rsidRPr="008256BD" w:rsidRDefault="009F3A2D" w:rsidP="008256BD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1244" w:name="_Toc24505837"/>
      <w:bookmarkStart w:id="1245" w:name="_Toc57324051"/>
      <w:bookmarkEnd w:id="1051"/>
      <w:r w:rsidRPr="008256BD">
        <w:rPr>
          <w:sz w:val="24"/>
          <w:szCs w:val="24"/>
        </w:rPr>
        <w:lastRenderedPageBreak/>
        <w:t>Requisitos não funcionais</w:t>
      </w:r>
      <w:bookmarkEnd w:id="1244"/>
      <w:bookmarkEnd w:id="1245"/>
    </w:p>
    <w:p w14:paraId="04D54385" w14:textId="77777777" w:rsidR="009F3A2D" w:rsidRPr="00820FF5" w:rsidRDefault="009F3A2D" w:rsidP="00FB0EBF">
      <w:pPr>
        <w:pStyle w:val="Ttulo2"/>
      </w:pPr>
      <w:bookmarkStart w:id="1246" w:name="_Toc24505838"/>
      <w:bookmarkStart w:id="1247" w:name="_Toc57324052"/>
      <w:r w:rsidRPr="00820FF5">
        <w:t>Restrições</w:t>
      </w:r>
      <w:bookmarkEnd w:id="1246"/>
      <w:bookmarkEnd w:id="1247"/>
    </w:p>
    <w:p w14:paraId="07E0006A" w14:textId="626F0FB3" w:rsidR="009F3A2D" w:rsidRPr="00820FF5" w:rsidRDefault="009F3A2D" w:rsidP="008256BD">
      <w:pPr>
        <w:spacing w:after="0" w:line="360" w:lineRule="auto"/>
        <w:ind w:firstLine="360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Para o sistema ser homologado pelo CLIENTE, ele deverá atender as se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guintes restrições:</w:t>
      </w:r>
    </w:p>
    <w:p w14:paraId="42420E54" w14:textId="461B4F8B" w:rsidR="009F3A2D" w:rsidRPr="00820FF5" w:rsidRDefault="009F3A2D" w:rsidP="008256BD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  <w:lang w:val="en-US"/>
        </w:rPr>
      </w:pPr>
      <w:r w:rsidRPr="00820FF5">
        <w:rPr>
          <w:sz w:val="24"/>
          <w:szCs w:val="24"/>
          <w:lang w:val="en-US"/>
        </w:rPr>
        <w:t>Google Chrome 77.0.3865.90 (Official Build) (64-bit)</w:t>
      </w:r>
      <w:r w:rsidR="00FF5292" w:rsidRPr="00820FF5">
        <w:rPr>
          <w:sz w:val="24"/>
          <w:szCs w:val="24"/>
          <w:lang w:val="en-US"/>
        </w:rPr>
        <w:t>;</w:t>
      </w:r>
    </w:p>
    <w:p w14:paraId="7B2C970F" w14:textId="77777777" w:rsidR="009F3A2D" w:rsidRPr="00820FF5" w:rsidRDefault="009F3A2D" w:rsidP="008256BD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  <w:lang w:val="en-US"/>
        </w:rPr>
      </w:pPr>
      <w:r w:rsidRPr="00820FF5">
        <w:rPr>
          <w:sz w:val="24"/>
          <w:szCs w:val="24"/>
          <w:lang w:val="en-US"/>
        </w:rPr>
        <w:t>Tela no formato 1920 x 1080 pixels;</w:t>
      </w:r>
    </w:p>
    <w:p w14:paraId="2F732C03" w14:textId="20C7653C" w:rsidR="009F3A2D" w:rsidRPr="00820FF5" w:rsidRDefault="009F3A2D" w:rsidP="008256BD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Sistema deve ser de fácil acesso</w:t>
      </w:r>
      <w:r w:rsidR="00FF5292" w:rsidRPr="00820FF5">
        <w:rPr>
          <w:sz w:val="24"/>
          <w:szCs w:val="24"/>
        </w:rPr>
        <w:t>.</w:t>
      </w:r>
    </w:p>
    <w:p w14:paraId="3232F7EE" w14:textId="69889E51" w:rsidR="009B0566" w:rsidRPr="00820FF5" w:rsidRDefault="009B0566" w:rsidP="008256BD">
      <w:pPr>
        <w:spacing w:after="0" w:line="360" w:lineRule="auto"/>
        <w:contextualSpacing/>
        <w:rPr>
          <w:rFonts w:cs="Arial"/>
          <w:color w:val="auto"/>
          <w:szCs w:val="24"/>
        </w:rPr>
      </w:pPr>
    </w:p>
    <w:p w14:paraId="392E6810" w14:textId="67ED0ABD" w:rsidR="00F95153" w:rsidRPr="00820FF5" w:rsidRDefault="00F95153" w:rsidP="00FB0EBF">
      <w:pPr>
        <w:pStyle w:val="Ttulo2"/>
      </w:pPr>
      <w:bookmarkStart w:id="1248" w:name="_Toc57324053"/>
      <w:r w:rsidRPr="00820FF5">
        <w:t>Performance</w:t>
      </w:r>
      <w:bookmarkEnd w:id="1248"/>
    </w:p>
    <w:p w14:paraId="0BC1E62E" w14:textId="79B44D78" w:rsidR="00F95153" w:rsidRPr="00820FF5" w:rsidRDefault="00F9515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O tempo de resposta do sistema deve ser satisfatório, sendo</w:t>
      </w:r>
      <w:r w:rsidR="00FF5292" w:rsidRPr="00820FF5">
        <w:rPr>
          <w:rFonts w:cs="Arial"/>
          <w:color w:val="auto"/>
          <w:szCs w:val="24"/>
        </w:rPr>
        <w:t xml:space="preserve"> que para as</w:t>
      </w:r>
      <w:r w:rsidRPr="00820FF5">
        <w:rPr>
          <w:rFonts w:cs="Arial"/>
          <w:color w:val="auto"/>
          <w:szCs w:val="24"/>
        </w:rPr>
        <w:t xml:space="preserve"> consultas simples </w:t>
      </w:r>
      <w:r w:rsidR="00FF5292" w:rsidRPr="00820FF5">
        <w:rPr>
          <w:rFonts w:cs="Arial"/>
          <w:color w:val="auto"/>
          <w:szCs w:val="24"/>
        </w:rPr>
        <w:t xml:space="preserve">deve ter </w:t>
      </w:r>
      <w:r w:rsidRPr="00820FF5">
        <w:rPr>
          <w:rFonts w:cs="Arial"/>
          <w:color w:val="auto"/>
          <w:szCs w:val="24"/>
        </w:rPr>
        <w:t xml:space="preserve">resposta igual ou inferior a um segundo, já </w:t>
      </w:r>
      <w:r w:rsidR="00FF5292" w:rsidRPr="00820FF5">
        <w:rPr>
          <w:rFonts w:cs="Arial"/>
          <w:color w:val="auto"/>
          <w:szCs w:val="24"/>
        </w:rPr>
        <w:t xml:space="preserve">para as </w:t>
      </w:r>
      <w:r w:rsidRPr="00820FF5">
        <w:rPr>
          <w:rFonts w:cs="Arial"/>
          <w:color w:val="auto"/>
          <w:szCs w:val="24"/>
        </w:rPr>
        <w:t xml:space="preserve">consultas mais complexas </w:t>
      </w:r>
      <w:r w:rsidR="00FF5292" w:rsidRPr="00820FF5">
        <w:rPr>
          <w:rFonts w:cs="Arial"/>
          <w:color w:val="auto"/>
          <w:szCs w:val="24"/>
        </w:rPr>
        <w:t>deve ter uma</w:t>
      </w:r>
      <w:r w:rsidRPr="00820FF5">
        <w:rPr>
          <w:rFonts w:cs="Arial"/>
          <w:color w:val="auto"/>
          <w:szCs w:val="24"/>
        </w:rPr>
        <w:t xml:space="preserve"> demora de até cinco segundos. </w:t>
      </w:r>
      <w:r w:rsidR="00FB0EBF">
        <w:rPr>
          <w:rFonts w:cs="Arial"/>
          <w:color w:val="auto"/>
          <w:szCs w:val="24"/>
        </w:rPr>
        <w:t>A</w:t>
      </w:r>
      <w:r w:rsidRPr="00820FF5">
        <w:rPr>
          <w:rFonts w:cs="Arial"/>
          <w:color w:val="auto"/>
          <w:szCs w:val="24"/>
        </w:rPr>
        <w:t xml:space="preserve"> exibição de relatório não </w:t>
      </w:r>
      <w:r w:rsidR="00FF5292" w:rsidRPr="00820FF5">
        <w:rPr>
          <w:rFonts w:cs="Arial"/>
          <w:color w:val="auto"/>
          <w:szCs w:val="24"/>
        </w:rPr>
        <w:t>possui</w:t>
      </w:r>
      <w:r w:rsidRPr="00820FF5">
        <w:rPr>
          <w:rFonts w:cs="Arial"/>
          <w:color w:val="auto"/>
          <w:szCs w:val="24"/>
        </w:rPr>
        <w:t xml:space="preserve"> uma performance mínima, </w:t>
      </w:r>
      <w:r w:rsidR="00FF5292" w:rsidRPr="00820FF5">
        <w:rPr>
          <w:rFonts w:cs="Arial"/>
          <w:color w:val="auto"/>
          <w:szCs w:val="24"/>
        </w:rPr>
        <w:t>visto</w:t>
      </w:r>
      <w:r w:rsidRPr="00820FF5">
        <w:rPr>
          <w:rFonts w:cs="Arial"/>
          <w:color w:val="auto"/>
          <w:szCs w:val="24"/>
        </w:rPr>
        <w:t xml:space="preserve"> </w:t>
      </w:r>
      <w:r w:rsidR="00FF5292" w:rsidRPr="00820FF5">
        <w:rPr>
          <w:rFonts w:cs="Arial"/>
          <w:color w:val="auto"/>
          <w:szCs w:val="24"/>
        </w:rPr>
        <w:t>que esta</w:t>
      </w:r>
      <w:r w:rsidRPr="00820FF5">
        <w:rPr>
          <w:rFonts w:cs="Arial"/>
          <w:color w:val="auto"/>
          <w:szCs w:val="24"/>
        </w:rPr>
        <w:t xml:space="preserve"> não deverá afetar a performance da aplicação em uso.</w:t>
      </w:r>
    </w:p>
    <w:p w14:paraId="5EE419A0" w14:textId="77777777" w:rsidR="00F95153" w:rsidRPr="00820FF5" w:rsidRDefault="00F9515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</w:p>
    <w:p w14:paraId="67974C4E" w14:textId="6FB7F9F8" w:rsidR="00F95153" w:rsidRPr="00820FF5" w:rsidRDefault="00F95153" w:rsidP="00FB0EBF">
      <w:pPr>
        <w:pStyle w:val="Ttulo2"/>
      </w:pPr>
      <w:bookmarkStart w:id="1249" w:name="_Toc57324054"/>
      <w:r w:rsidRPr="00820FF5">
        <w:t>Segurança</w:t>
      </w:r>
      <w:bookmarkEnd w:id="1249"/>
    </w:p>
    <w:p w14:paraId="7FFDA00B" w14:textId="24B17E2F" w:rsidR="00F95153" w:rsidRPr="00820FF5" w:rsidRDefault="00F95153" w:rsidP="008256BD">
      <w:pPr>
        <w:spacing w:after="0" w:line="360" w:lineRule="auto"/>
        <w:ind w:left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A utilização de usuários e senha para acesso do sistema.</w:t>
      </w:r>
    </w:p>
    <w:p w14:paraId="4842914A" w14:textId="77777777" w:rsidR="00FF5292" w:rsidRPr="00820FF5" w:rsidRDefault="00FF5292" w:rsidP="008256BD">
      <w:pPr>
        <w:spacing w:after="0" w:line="360" w:lineRule="auto"/>
        <w:ind w:left="708"/>
        <w:contextualSpacing/>
        <w:rPr>
          <w:rFonts w:cs="Arial"/>
          <w:color w:val="auto"/>
          <w:szCs w:val="24"/>
        </w:rPr>
      </w:pPr>
    </w:p>
    <w:p w14:paraId="19CBD951" w14:textId="45424FAD" w:rsidR="00F95153" w:rsidRPr="00820FF5" w:rsidRDefault="00F95153" w:rsidP="00FB0EBF">
      <w:pPr>
        <w:pStyle w:val="Ttulo2"/>
      </w:pPr>
      <w:bookmarkStart w:id="1250" w:name="_Toc57324055"/>
      <w:r w:rsidRPr="00820FF5">
        <w:t>Disponibilidade</w:t>
      </w:r>
      <w:bookmarkEnd w:id="1250"/>
    </w:p>
    <w:p w14:paraId="1BF76981" w14:textId="6A1E4864" w:rsidR="00F95153" w:rsidRPr="00820FF5" w:rsidRDefault="00F9515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O sistema deve estar disponí</w:t>
      </w:r>
      <w:r w:rsidR="00FF5292" w:rsidRPr="00820FF5">
        <w:rPr>
          <w:rFonts w:cs="Arial"/>
          <w:color w:val="auto"/>
          <w:szCs w:val="24"/>
        </w:rPr>
        <w:t>vel</w:t>
      </w:r>
      <w:r w:rsidRPr="00820FF5">
        <w:rPr>
          <w:rFonts w:cs="Arial"/>
          <w:color w:val="auto"/>
          <w:szCs w:val="24"/>
        </w:rPr>
        <w:t xml:space="preserve"> para utilização 24x7 a qualquer lugar con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>forme as restrições do ponto 4.1</w:t>
      </w:r>
      <w:r w:rsidR="00231273" w:rsidRPr="00820FF5">
        <w:rPr>
          <w:rFonts w:cs="Arial"/>
          <w:color w:val="auto"/>
          <w:szCs w:val="24"/>
        </w:rPr>
        <w:t>.</w:t>
      </w:r>
    </w:p>
    <w:sectPr w:rsidR="00F95153" w:rsidRPr="00820F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45C8C5" w14:textId="77777777" w:rsidR="00BB2513" w:rsidRDefault="00BB2513" w:rsidP="005C233B">
      <w:pPr>
        <w:spacing w:after="0" w:line="240" w:lineRule="auto"/>
      </w:pPr>
      <w:r>
        <w:separator/>
      </w:r>
    </w:p>
  </w:endnote>
  <w:endnote w:type="continuationSeparator" w:id="0">
    <w:p w14:paraId="2D3F7F8F" w14:textId="77777777" w:rsidR="00BB2513" w:rsidRDefault="00BB2513" w:rsidP="005C23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86787E" w14:textId="77777777" w:rsidR="00BB2513" w:rsidRDefault="00BB2513" w:rsidP="005C233B">
      <w:pPr>
        <w:spacing w:after="0" w:line="240" w:lineRule="auto"/>
      </w:pPr>
      <w:r>
        <w:separator/>
      </w:r>
    </w:p>
  </w:footnote>
  <w:footnote w:type="continuationSeparator" w:id="0">
    <w:p w14:paraId="1F8A46E1" w14:textId="77777777" w:rsidR="00BB2513" w:rsidRDefault="00BB2513" w:rsidP="005C23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B2C92"/>
    <w:multiLevelType w:val="hybridMultilevel"/>
    <w:tmpl w:val="F5B003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1C2AE3"/>
    <w:multiLevelType w:val="hybridMultilevel"/>
    <w:tmpl w:val="C414E80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654C0"/>
    <w:multiLevelType w:val="hybridMultilevel"/>
    <w:tmpl w:val="48AA35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095307"/>
    <w:multiLevelType w:val="hybridMultilevel"/>
    <w:tmpl w:val="2BAA7A5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4D01A7"/>
    <w:multiLevelType w:val="hybridMultilevel"/>
    <w:tmpl w:val="DA64E9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8C6ED7"/>
    <w:multiLevelType w:val="hybridMultilevel"/>
    <w:tmpl w:val="34FAB77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954FF8"/>
    <w:multiLevelType w:val="hybridMultilevel"/>
    <w:tmpl w:val="501E1D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0D0DC2"/>
    <w:multiLevelType w:val="hybridMultilevel"/>
    <w:tmpl w:val="77A221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41E2962"/>
    <w:multiLevelType w:val="hybridMultilevel"/>
    <w:tmpl w:val="88384C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F83509"/>
    <w:multiLevelType w:val="hybridMultilevel"/>
    <w:tmpl w:val="3B987F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187862"/>
    <w:multiLevelType w:val="hybridMultilevel"/>
    <w:tmpl w:val="0E7AD8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F444A3"/>
    <w:multiLevelType w:val="hybridMultilevel"/>
    <w:tmpl w:val="3B987F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7930D5"/>
    <w:multiLevelType w:val="hybridMultilevel"/>
    <w:tmpl w:val="EA70693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F611C03"/>
    <w:multiLevelType w:val="hybridMultilevel"/>
    <w:tmpl w:val="6FF698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0A11F04"/>
    <w:multiLevelType w:val="hybridMultilevel"/>
    <w:tmpl w:val="586805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2B96EC6"/>
    <w:multiLevelType w:val="hybridMultilevel"/>
    <w:tmpl w:val="E5E4D904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343255D"/>
    <w:multiLevelType w:val="hybridMultilevel"/>
    <w:tmpl w:val="F808E4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6412F5"/>
    <w:multiLevelType w:val="hybridMultilevel"/>
    <w:tmpl w:val="EE5CE6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5C743B"/>
    <w:multiLevelType w:val="hybridMultilevel"/>
    <w:tmpl w:val="501E1D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BB17F98"/>
    <w:multiLevelType w:val="hybridMultilevel"/>
    <w:tmpl w:val="9432A6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C687885"/>
    <w:multiLevelType w:val="hybridMultilevel"/>
    <w:tmpl w:val="177A2C2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D73089E"/>
    <w:multiLevelType w:val="hybridMultilevel"/>
    <w:tmpl w:val="DC7ACA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DE33BE6"/>
    <w:multiLevelType w:val="hybridMultilevel"/>
    <w:tmpl w:val="712051F8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E6A7732"/>
    <w:multiLevelType w:val="hybridMultilevel"/>
    <w:tmpl w:val="5C1C3C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1AD1163"/>
    <w:multiLevelType w:val="hybridMultilevel"/>
    <w:tmpl w:val="3B987F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2317112"/>
    <w:multiLevelType w:val="hybridMultilevel"/>
    <w:tmpl w:val="A894EAD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2694C94"/>
    <w:multiLevelType w:val="hybridMultilevel"/>
    <w:tmpl w:val="EA70693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3F9403B"/>
    <w:multiLevelType w:val="hybridMultilevel"/>
    <w:tmpl w:val="EA70693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7034A71"/>
    <w:multiLevelType w:val="hybridMultilevel"/>
    <w:tmpl w:val="F8E03C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7465665"/>
    <w:multiLevelType w:val="hybridMultilevel"/>
    <w:tmpl w:val="704801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7EB16EF"/>
    <w:multiLevelType w:val="hybridMultilevel"/>
    <w:tmpl w:val="16681558"/>
    <w:lvl w:ilvl="0" w:tplc="F20A0E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2C4A585C"/>
    <w:multiLevelType w:val="hybridMultilevel"/>
    <w:tmpl w:val="F808E4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E2A3AF4"/>
    <w:multiLevelType w:val="hybridMultilevel"/>
    <w:tmpl w:val="77A221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F451A8E"/>
    <w:multiLevelType w:val="hybridMultilevel"/>
    <w:tmpl w:val="D1C877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F940477"/>
    <w:multiLevelType w:val="hybridMultilevel"/>
    <w:tmpl w:val="7696D2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FE40D75"/>
    <w:multiLevelType w:val="hybridMultilevel"/>
    <w:tmpl w:val="53E04C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1E55423"/>
    <w:multiLevelType w:val="hybridMultilevel"/>
    <w:tmpl w:val="22CC647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28C6488"/>
    <w:multiLevelType w:val="hybridMultilevel"/>
    <w:tmpl w:val="3EA0D8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4AF66F6"/>
    <w:multiLevelType w:val="hybridMultilevel"/>
    <w:tmpl w:val="6A98CBD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35A378D1"/>
    <w:multiLevelType w:val="hybridMultilevel"/>
    <w:tmpl w:val="77A221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5C75DAF"/>
    <w:multiLevelType w:val="hybridMultilevel"/>
    <w:tmpl w:val="8C9241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5D30C5A"/>
    <w:multiLevelType w:val="hybridMultilevel"/>
    <w:tmpl w:val="121ABB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6CD227F"/>
    <w:multiLevelType w:val="hybridMultilevel"/>
    <w:tmpl w:val="ADAADFF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74A4B53"/>
    <w:multiLevelType w:val="hybridMultilevel"/>
    <w:tmpl w:val="F808E4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D1A3EDE"/>
    <w:multiLevelType w:val="hybridMultilevel"/>
    <w:tmpl w:val="7EE45C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11A5276"/>
    <w:multiLevelType w:val="hybridMultilevel"/>
    <w:tmpl w:val="04C207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1853D00"/>
    <w:multiLevelType w:val="multilevel"/>
    <w:tmpl w:val="0ACA2BA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455F14F3"/>
    <w:multiLevelType w:val="hybridMultilevel"/>
    <w:tmpl w:val="BDEA42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8687092"/>
    <w:multiLevelType w:val="hybridMultilevel"/>
    <w:tmpl w:val="C0CE22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91448B6"/>
    <w:multiLevelType w:val="hybridMultilevel"/>
    <w:tmpl w:val="04C207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961531A"/>
    <w:multiLevelType w:val="hybridMultilevel"/>
    <w:tmpl w:val="27B6B7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9D11852"/>
    <w:multiLevelType w:val="hybridMultilevel"/>
    <w:tmpl w:val="562C719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B7F1CB1"/>
    <w:multiLevelType w:val="hybridMultilevel"/>
    <w:tmpl w:val="75CA51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1E20DBB"/>
    <w:multiLevelType w:val="hybridMultilevel"/>
    <w:tmpl w:val="F8E03C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26A72D0"/>
    <w:multiLevelType w:val="hybridMultilevel"/>
    <w:tmpl w:val="A7F4C5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5FA1A00"/>
    <w:multiLevelType w:val="hybridMultilevel"/>
    <w:tmpl w:val="F8E03C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89E610B"/>
    <w:multiLevelType w:val="hybridMultilevel"/>
    <w:tmpl w:val="B8CA8DE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DF0178F"/>
    <w:multiLevelType w:val="hybridMultilevel"/>
    <w:tmpl w:val="7B96C3FA"/>
    <w:lvl w:ilvl="0" w:tplc="76F65C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609511B9"/>
    <w:multiLevelType w:val="hybridMultilevel"/>
    <w:tmpl w:val="F808E4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0FF509F"/>
    <w:multiLevelType w:val="hybridMultilevel"/>
    <w:tmpl w:val="B5D8B35C"/>
    <w:lvl w:ilvl="0" w:tplc="FA0A18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612F020C"/>
    <w:multiLevelType w:val="hybridMultilevel"/>
    <w:tmpl w:val="121ABB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16A6502"/>
    <w:multiLevelType w:val="hybridMultilevel"/>
    <w:tmpl w:val="9EC6C23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87F29F1"/>
    <w:multiLevelType w:val="hybridMultilevel"/>
    <w:tmpl w:val="02A85DC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8DE636A"/>
    <w:multiLevelType w:val="hybridMultilevel"/>
    <w:tmpl w:val="121ABB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9AA5A37"/>
    <w:multiLevelType w:val="hybridMultilevel"/>
    <w:tmpl w:val="3CF25D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CCD3695"/>
    <w:multiLevelType w:val="hybridMultilevel"/>
    <w:tmpl w:val="08727F66"/>
    <w:lvl w:ilvl="0" w:tplc="0416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6" w15:restartNumberingAfterBreak="0">
    <w:nsid w:val="6D913038"/>
    <w:multiLevelType w:val="hybridMultilevel"/>
    <w:tmpl w:val="3B987F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DFF1AAC"/>
    <w:multiLevelType w:val="hybridMultilevel"/>
    <w:tmpl w:val="25987F5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2782952"/>
    <w:multiLevelType w:val="hybridMultilevel"/>
    <w:tmpl w:val="6C62832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3F37805"/>
    <w:multiLevelType w:val="hybridMultilevel"/>
    <w:tmpl w:val="83028A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4D26C34"/>
    <w:multiLevelType w:val="hybridMultilevel"/>
    <w:tmpl w:val="F8E03C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53E1762"/>
    <w:multiLevelType w:val="hybridMultilevel"/>
    <w:tmpl w:val="77A221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6305EC7"/>
    <w:multiLevelType w:val="hybridMultilevel"/>
    <w:tmpl w:val="2FB81E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66C71EA"/>
    <w:multiLevelType w:val="hybridMultilevel"/>
    <w:tmpl w:val="501E1D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79B44BB"/>
    <w:multiLevelType w:val="hybridMultilevel"/>
    <w:tmpl w:val="4B5467A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79882934"/>
    <w:multiLevelType w:val="hybridMultilevel"/>
    <w:tmpl w:val="AD38DD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98B22C7"/>
    <w:multiLevelType w:val="hybridMultilevel"/>
    <w:tmpl w:val="815644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B4E2810"/>
    <w:multiLevelType w:val="hybridMultilevel"/>
    <w:tmpl w:val="A2E0DF1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C4C40F4"/>
    <w:multiLevelType w:val="hybridMultilevel"/>
    <w:tmpl w:val="BD7A7A4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6"/>
  </w:num>
  <w:num w:numId="2">
    <w:abstractNumId w:val="38"/>
  </w:num>
  <w:num w:numId="3">
    <w:abstractNumId w:val="74"/>
  </w:num>
  <w:num w:numId="4">
    <w:abstractNumId w:val="16"/>
  </w:num>
  <w:num w:numId="5">
    <w:abstractNumId w:val="66"/>
  </w:num>
  <w:num w:numId="6">
    <w:abstractNumId w:val="70"/>
  </w:num>
  <w:num w:numId="7">
    <w:abstractNumId w:val="61"/>
  </w:num>
  <w:num w:numId="8">
    <w:abstractNumId w:val="44"/>
  </w:num>
  <w:num w:numId="9">
    <w:abstractNumId w:val="40"/>
  </w:num>
  <w:num w:numId="10">
    <w:abstractNumId w:val="69"/>
  </w:num>
  <w:num w:numId="11">
    <w:abstractNumId w:val="23"/>
  </w:num>
  <w:num w:numId="12">
    <w:abstractNumId w:val="68"/>
  </w:num>
  <w:num w:numId="13">
    <w:abstractNumId w:val="1"/>
  </w:num>
  <w:num w:numId="14">
    <w:abstractNumId w:val="3"/>
  </w:num>
  <w:num w:numId="15">
    <w:abstractNumId w:val="17"/>
  </w:num>
  <w:num w:numId="16">
    <w:abstractNumId w:val="76"/>
  </w:num>
  <w:num w:numId="17">
    <w:abstractNumId w:val="36"/>
  </w:num>
  <w:num w:numId="18">
    <w:abstractNumId w:val="52"/>
  </w:num>
  <w:num w:numId="19">
    <w:abstractNumId w:val="56"/>
  </w:num>
  <w:num w:numId="20">
    <w:abstractNumId w:val="2"/>
  </w:num>
  <w:num w:numId="21">
    <w:abstractNumId w:val="4"/>
  </w:num>
  <w:num w:numId="22">
    <w:abstractNumId w:val="25"/>
  </w:num>
  <w:num w:numId="23">
    <w:abstractNumId w:val="19"/>
  </w:num>
  <w:num w:numId="24">
    <w:abstractNumId w:val="77"/>
  </w:num>
  <w:num w:numId="25">
    <w:abstractNumId w:val="21"/>
  </w:num>
  <w:num w:numId="26">
    <w:abstractNumId w:val="10"/>
  </w:num>
  <w:num w:numId="27">
    <w:abstractNumId w:val="8"/>
  </w:num>
  <w:num w:numId="28">
    <w:abstractNumId w:val="78"/>
  </w:num>
  <w:num w:numId="29">
    <w:abstractNumId w:val="5"/>
  </w:num>
  <w:num w:numId="30">
    <w:abstractNumId w:val="47"/>
  </w:num>
  <w:num w:numId="31">
    <w:abstractNumId w:val="64"/>
  </w:num>
  <w:num w:numId="32">
    <w:abstractNumId w:val="29"/>
  </w:num>
  <w:num w:numId="33">
    <w:abstractNumId w:val="0"/>
  </w:num>
  <w:num w:numId="34">
    <w:abstractNumId w:val="72"/>
  </w:num>
  <w:num w:numId="35">
    <w:abstractNumId w:val="42"/>
  </w:num>
  <w:num w:numId="36">
    <w:abstractNumId w:val="34"/>
  </w:num>
  <w:num w:numId="37">
    <w:abstractNumId w:val="54"/>
  </w:num>
  <w:num w:numId="38">
    <w:abstractNumId w:val="67"/>
  </w:num>
  <w:num w:numId="39">
    <w:abstractNumId w:val="37"/>
  </w:num>
  <w:num w:numId="40">
    <w:abstractNumId w:val="48"/>
  </w:num>
  <w:num w:numId="41">
    <w:abstractNumId w:val="35"/>
  </w:num>
  <w:num w:numId="42">
    <w:abstractNumId w:val="33"/>
  </w:num>
  <w:num w:numId="43">
    <w:abstractNumId w:val="62"/>
  </w:num>
  <w:num w:numId="44">
    <w:abstractNumId w:val="50"/>
  </w:num>
  <w:num w:numId="45">
    <w:abstractNumId w:val="51"/>
  </w:num>
  <w:num w:numId="46">
    <w:abstractNumId w:val="14"/>
  </w:num>
  <w:num w:numId="47">
    <w:abstractNumId w:val="13"/>
  </w:num>
  <w:num w:numId="48">
    <w:abstractNumId w:val="31"/>
  </w:num>
  <w:num w:numId="49">
    <w:abstractNumId w:val="65"/>
  </w:num>
  <w:num w:numId="50">
    <w:abstractNumId w:val="15"/>
  </w:num>
  <w:num w:numId="51">
    <w:abstractNumId w:val="41"/>
  </w:num>
  <w:num w:numId="52">
    <w:abstractNumId w:val="27"/>
  </w:num>
  <w:num w:numId="53">
    <w:abstractNumId w:val="73"/>
  </w:num>
  <w:num w:numId="54">
    <w:abstractNumId w:val="45"/>
  </w:num>
  <w:num w:numId="55">
    <w:abstractNumId w:val="75"/>
  </w:num>
  <w:num w:numId="56">
    <w:abstractNumId w:val="7"/>
  </w:num>
  <w:num w:numId="57">
    <w:abstractNumId w:val="71"/>
  </w:num>
  <w:num w:numId="58">
    <w:abstractNumId w:val="20"/>
  </w:num>
  <w:num w:numId="59">
    <w:abstractNumId w:val="22"/>
  </w:num>
  <w:num w:numId="60">
    <w:abstractNumId w:val="30"/>
  </w:num>
  <w:num w:numId="61">
    <w:abstractNumId w:val="59"/>
  </w:num>
  <w:num w:numId="62">
    <w:abstractNumId w:val="57"/>
  </w:num>
  <w:num w:numId="63">
    <w:abstractNumId w:val="24"/>
  </w:num>
  <w:num w:numId="64">
    <w:abstractNumId w:val="28"/>
  </w:num>
  <w:num w:numId="65">
    <w:abstractNumId w:val="60"/>
  </w:num>
  <w:num w:numId="66">
    <w:abstractNumId w:val="26"/>
  </w:num>
  <w:num w:numId="67">
    <w:abstractNumId w:val="6"/>
  </w:num>
  <w:num w:numId="68">
    <w:abstractNumId w:val="32"/>
  </w:num>
  <w:num w:numId="69">
    <w:abstractNumId w:val="58"/>
  </w:num>
  <w:num w:numId="70">
    <w:abstractNumId w:val="11"/>
  </w:num>
  <w:num w:numId="71">
    <w:abstractNumId w:val="55"/>
  </w:num>
  <w:num w:numId="72">
    <w:abstractNumId w:val="43"/>
  </w:num>
  <w:num w:numId="73">
    <w:abstractNumId w:val="9"/>
  </w:num>
  <w:num w:numId="74">
    <w:abstractNumId w:val="53"/>
  </w:num>
  <w:num w:numId="75">
    <w:abstractNumId w:val="63"/>
  </w:num>
  <w:num w:numId="76">
    <w:abstractNumId w:val="12"/>
  </w:num>
  <w:num w:numId="77">
    <w:abstractNumId w:val="18"/>
  </w:num>
  <w:num w:numId="78">
    <w:abstractNumId w:val="49"/>
  </w:num>
  <w:num w:numId="79">
    <w:abstractNumId w:val="39"/>
  </w:num>
  <w:numIdMacAtCleanup w:val="7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everton schuster">
    <w15:presenceInfo w15:providerId="Windows Live" w15:userId="561ef660a9076b5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trackRevisio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773"/>
    <w:rsid w:val="00006B09"/>
    <w:rsid w:val="00022602"/>
    <w:rsid w:val="00024199"/>
    <w:rsid w:val="000247C1"/>
    <w:rsid w:val="00027663"/>
    <w:rsid w:val="000408C1"/>
    <w:rsid w:val="000606A2"/>
    <w:rsid w:val="0006586A"/>
    <w:rsid w:val="00070128"/>
    <w:rsid w:val="00070506"/>
    <w:rsid w:val="000800C0"/>
    <w:rsid w:val="00085E29"/>
    <w:rsid w:val="000940F6"/>
    <w:rsid w:val="000A4EDA"/>
    <w:rsid w:val="000B3370"/>
    <w:rsid w:val="000B5C64"/>
    <w:rsid w:val="000C594C"/>
    <w:rsid w:val="000C6835"/>
    <w:rsid w:val="000C7207"/>
    <w:rsid w:val="000D0C76"/>
    <w:rsid w:val="000D4921"/>
    <w:rsid w:val="000E1BC9"/>
    <w:rsid w:val="000F1EBE"/>
    <w:rsid w:val="000F35EC"/>
    <w:rsid w:val="000F522F"/>
    <w:rsid w:val="00102A1A"/>
    <w:rsid w:val="00103518"/>
    <w:rsid w:val="001228D0"/>
    <w:rsid w:val="001259BD"/>
    <w:rsid w:val="001400A1"/>
    <w:rsid w:val="00144CBE"/>
    <w:rsid w:val="00144FD6"/>
    <w:rsid w:val="001500A0"/>
    <w:rsid w:val="0015159E"/>
    <w:rsid w:val="001533DB"/>
    <w:rsid w:val="00162ED6"/>
    <w:rsid w:val="00165592"/>
    <w:rsid w:val="00176C17"/>
    <w:rsid w:val="001816BF"/>
    <w:rsid w:val="00181DAE"/>
    <w:rsid w:val="001867B2"/>
    <w:rsid w:val="00191214"/>
    <w:rsid w:val="00196691"/>
    <w:rsid w:val="001977A9"/>
    <w:rsid w:val="001A23A4"/>
    <w:rsid w:val="001B611F"/>
    <w:rsid w:val="001D01E4"/>
    <w:rsid w:val="001D083E"/>
    <w:rsid w:val="001E2352"/>
    <w:rsid w:val="001E6C4A"/>
    <w:rsid w:val="001F4E64"/>
    <w:rsid w:val="00205D5A"/>
    <w:rsid w:val="00220BEB"/>
    <w:rsid w:val="00221013"/>
    <w:rsid w:val="00231273"/>
    <w:rsid w:val="0024465A"/>
    <w:rsid w:val="00245098"/>
    <w:rsid w:val="00250B2E"/>
    <w:rsid w:val="00252BCC"/>
    <w:rsid w:val="002658DD"/>
    <w:rsid w:val="00272E9F"/>
    <w:rsid w:val="002811F2"/>
    <w:rsid w:val="00282E21"/>
    <w:rsid w:val="002870A8"/>
    <w:rsid w:val="002956B2"/>
    <w:rsid w:val="00296F31"/>
    <w:rsid w:val="002A2E4E"/>
    <w:rsid w:val="002D07B8"/>
    <w:rsid w:val="002E00B6"/>
    <w:rsid w:val="002E11DB"/>
    <w:rsid w:val="002E5CFD"/>
    <w:rsid w:val="00306498"/>
    <w:rsid w:val="003114E1"/>
    <w:rsid w:val="0032168E"/>
    <w:rsid w:val="003310E3"/>
    <w:rsid w:val="00333BB5"/>
    <w:rsid w:val="00350BE4"/>
    <w:rsid w:val="00354470"/>
    <w:rsid w:val="00372C69"/>
    <w:rsid w:val="00383F68"/>
    <w:rsid w:val="00387022"/>
    <w:rsid w:val="00391BF2"/>
    <w:rsid w:val="003A24CB"/>
    <w:rsid w:val="003B4DC9"/>
    <w:rsid w:val="003C766C"/>
    <w:rsid w:val="003D435E"/>
    <w:rsid w:val="003E60C6"/>
    <w:rsid w:val="003E7585"/>
    <w:rsid w:val="003F16F6"/>
    <w:rsid w:val="003F2E10"/>
    <w:rsid w:val="00407B67"/>
    <w:rsid w:val="00410569"/>
    <w:rsid w:val="00411603"/>
    <w:rsid w:val="004263F3"/>
    <w:rsid w:val="004269BE"/>
    <w:rsid w:val="00434383"/>
    <w:rsid w:val="004348EB"/>
    <w:rsid w:val="0044194B"/>
    <w:rsid w:val="00452B5F"/>
    <w:rsid w:val="0045406D"/>
    <w:rsid w:val="00461802"/>
    <w:rsid w:val="00464D81"/>
    <w:rsid w:val="00483063"/>
    <w:rsid w:val="00495ED1"/>
    <w:rsid w:val="004A1110"/>
    <w:rsid w:val="004A3D89"/>
    <w:rsid w:val="004A46F8"/>
    <w:rsid w:val="004C115E"/>
    <w:rsid w:val="004C26D4"/>
    <w:rsid w:val="004C2E61"/>
    <w:rsid w:val="004C3891"/>
    <w:rsid w:val="004D0CF0"/>
    <w:rsid w:val="004E10D0"/>
    <w:rsid w:val="004E5B9F"/>
    <w:rsid w:val="004E61B7"/>
    <w:rsid w:val="004F6224"/>
    <w:rsid w:val="005070F6"/>
    <w:rsid w:val="005072BF"/>
    <w:rsid w:val="005157D7"/>
    <w:rsid w:val="0051705D"/>
    <w:rsid w:val="0053702C"/>
    <w:rsid w:val="0054285B"/>
    <w:rsid w:val="0054370B"/>
    <w:rsid w:val="00546518"/>
    <w:rsid w:val="00560C40"/>
    <w:rsid w:val="00587D1D"/>
    <w:rsid w:val="005925BF"/>
    <w:rsid w:val="005A0F4A"/>
    <w:rsid w:val="005A1773"/>
    <w:rsid w:val="005A7BF6"/>
    <w:rsid w:val="005B18BD"/>
    <w:rsid w:val="005C233B"/>
    <w:rsid w:val="005F21E5"/>
    <w:rsid w:val="005F60D4"/>
    <w:rsid w:val="006034D6"/>
    <w:rsid w:val="006051FB"/>
    <w:rsid w:val="0062108D"/>
    <w:rsid w:val="00637FDD"/>
    <w:rsid w:val="00640443"/>
    <w:rsid w:val="00654DE8"/>
    <w:rsid w:val="00657E10"/>
    <w:rsid w:val="00676C77"/>
    <w:rsid w:val="00681A48"/>
    <w:rsid w:val="00683E64"/>
    <w:rsid w:val="006918F6"/>
    <w:rsid w:val="00691AD5"/>
    <w:rsid w:val="00692BB6"/>
    <w:rsid w:val="00696FBB"/>
    <w:rsid w:val="006A2E25"/>
    <w:rsid w:val="006D34E7"/>
    <w:rsid w:val="006D36AE"/>
    <w:rsid w:val="006D6841"/>
    <w:rsid w:val="006E1276"/>
    <w:rsid w:val="006E7953"/>
    <w:rsid w:val="006F2288"/>
    <w:rsid w:val="006F443E"/>
    <w:rsid w:val="006F7D44"/>
    <w:rsid w:val="00700649"/>
    <w:rsid w:val="0071639E"/>
    <w:rsid w:val="0071766D"/>
    <w:rsid w:val="007242DA"/>
    <w:rsid w:val="00746E66"/>
    <w:rsid w:val="00757CB1"/>
    <w:rsid w:val="007904D4"/>
    <w:rsid w:val="007930EB"/>
    <w:rsid w:val="00794C40"/>
    <w:rsid w:val="00796C22"/>
    <w:rsid w:val="007B4B97"/>
    <w:rsid w:val="007C2E12"/>
    <w:rsid w:val="007C682F"/>
    <w:rsid w:val="007E5073"/>
    <w:rsid w:val="007F1EF3"/>
    <w:rsid w:val="007F68F7"/>
    <w:rsid w:val="007F7B0F"/>
    <w:rsid w:val="00800A3A"/>
    <w:rsid w:val="00801487"/>
    <w:rsid w:val="0080349B"/>
    <w:rsid w:val="0080453B"/>
    <w:rsid w:val="00805153"/>
    <w:rsid w:val="0080790A"/>
    <w:rsid w:val="00812E1E"/>
    <w:rsid w:val="008138AA"/>
    <w:rsid w:val="00815B9E"/>
    <w:rsid w:val="00820815"/>
    <w:rsid w:val="00820FF5"/>
    <w:rsid w:val="00823A28"/>
    <w:rsid w:val="008256BD"/>
    <w:rsid w:val="0083315A"/>
    <w:rsid w:val="008336DD"/>
    <w:rsid w:val="008572DB"/>
    <w:rsid w:val="008629CA"/>
    <w:rsid w:val="00864823"/>
    <w:rsid w:val="00866110"/>
    <w:rsid w:val="00871B20"/>
    <w:rsid w:val="008757D3"/>
    <w:rsid w:val="00884D11"/>
    <w:rsid w:val="008969E0"/>
    <w:rsid w:val="008A273F"/>
    <w:rsid w:val="008A6712"/>
    <w:rsid w:val="008B190A"/>
    <w:rsid w:val="008B4FA7"/>
    <w:rsid w:val="008B6145"/>
    <w:rsid w:val="008B7B95"/>
    <w:rsid w:val="008C1DAC"/>
    <w:rsid w:val="008C3E20"/>
    <w:rsid w:val="008C657B"/>
    <w:rsid w:val="008D72B4"/>
    <w:rsid w:val="008E11C1"/>
    <w:rsid w:val="008E132F"/>
    <w:rsid w:val="008E457B"/>
    <w:rsid w:val="008E672C"/>
    <w:rsid w:val="0090198B"/>
    <w:rsid w:val="00902ABA"/>
    <w:rsid w:val="009057BA"/>
    <w:rsid w:val="009128AF"/>
    <w:rsid w:val="00916990"/>
    <w:rsid w:val="00932ED9"/>
    <w:rsid w:val="009358B8"/>
    <w:rsid w:val="00965113"/>
    <w:rsid w:val="009678AE"/>
    <w:rsid w:val="00970634"/>
    <w:rsid w:val="0097696C"/>
    <w:rsid w:val="0098701D"/>
    <w:rsid w:val="0098747E"/>
    <w:rsid w:val="009929C2"/>
    <w:rsid w:val="00992ABE"/>
    <w:rsid w:val="00994018"/>
    <w:rsid w:val="00994E97"/>
    <w:rsid w:val="009954F2"/>
    <w:rsid w:val="00997EA7"/>
    <w:rsid w:val="009A26FB"/>
    <w:rsid w:val="009A44EF"/>
    <w:rsid w:val="009A70AF"/>
    <w:rsid w:val="009B0566"/>
    <w:rsid w:val="009B6A84"/>
    <w:rsid w:val="009C47CA"/>
    <w:rsid w:val="009D0032"/>
    <w:rsid w:val="009D1798"/>
    <w:rsid w:val="009F1A23"/>
    <w:rsid w:val="009F3A2D"/>
    <w:rsid w:val="009F44BD"/>
    <w:rsid w:val="00A006F4"/>
    <w:rsid w:val="00A16E0E"/>
    <w:rsid w:val="00A23C35"/>
    <w:rsid w:val="00A25D12"/>
    <w:rsid w:val="00A303F1"/>
    <w:rsid w:val="00A33EEE"/>
    <w:rsid w:val="00A35DFF"/>
    <w:rsid w:val="00A430A1"/>
    <w:rsid w:val="00A520F2"/>
    <w:rsid w:val="00A6366B"/>
    <w:rsid w:val="00A67403"/>
    <w:rsid w:val="00A77B45"/>
    <w:rsid w:val="00A8506A"/>
    <w:rsid w:val="00A97976"/>
    <w:rsid w:val="00AC63E9"/>
    <w:rsid w:val="00AD25A5"/>
    <w:rsid w:val="00AE15FA"/>
    <w:rsid w:val="00B00696"/>
    <w:rsid w:val="00B2483B"/>
    <w:rsid w:val="00B26146"/>
    <w:rsid w:val="00B26BD6"/>
    <w:rsid w:val="00B3101B"/>
    <w:rsid w:val="00B34DCC"/>
    <w:rsid w:val="00B45BB6"/>
    <w:rsid w:val="00B55B9E"/>
    <w:rsid w:val="00B55C76"/>
    <w:rsid w:val="00B55D99"/>
    <w:rsid w:val="00B56BBD"/>
    <w:rsid w:val="00B7204F"/>
    <w:rsid w:val="00B77440"/>
    <w:rsid w:val="00B83D8B"/>
    <w:rsid w:val="00B92A51"/>
    <w:rsid w:val="00B97D37"/>
    <w:rsid w:val="00BB2513"/>
    <w:rsid w:val="00BC2292"/>
    <w:rsid w:val="00BD0793"/>
    <w:rsid w:val="00BD2061"/>
    <w:rsid w:val="00BE3D28"/>
    <w:rsid w:val="00BE52B8"/>
    <w:rsid w:val="00BE6EAE"/>
    <w:rsid w:val="00BF5E09"/>
    <w:rsid w:val="00C03BCF"/>
    <w:rsid w:val="00C32DD7"/>
    <w:rsid w:val="00C436E7"/>
    <w:rsid w:val="00C6319B"/>
    <w:rsid w:val="00C64AFD"/>
    <w:rsid w:val="00C67693"/>
    <w:rsid w:val="00C714DA"/>
    <w:rsid w:val="00C72DFC"/>
    <w:rsid w:val="00C7477C"/>
    <w:rsid w:val="00C8475E"/>
    <w:rsid w:val="00C9648B"/>
    <w:rsid w:val="00CA6BB4"/>
    <w:rsid w:val="00CB2094"/>
    <w:rsid w:val="00CB5096"/>
    <w:rsid w:val="00CC3BE7"/>
    <w:rsid w:val="00CD4EF7"/>
    <w:rsid w:val="00CE4B60"/>
    <w:rsid w:val="00D114F5"/>
    <w:rsid w:val="00D200BA"/>
    <w:rsid w:val="00D30160"/>
    <w:rsid w:val="00D30F07"/>
    <w:rsid w:val="00D40CE4"/>
    <w:rsid w:val="00D44253"/>
    <w:rsid w:val="00D523EB"/>
    <w:rsid w:val="00D53CAE"/>
    <w:rsid w:val="00D54E40"/>
    <w:rsid w:val="00D60C4A"/>
    <w:rsid w:val="00D6165A"/>
    <w:rsid w:val="00D67387"/>
    <w:rsid w:val="00D819D3"/>
    <w:rsid w:val="00D963AD"/>
    <w:rsid w:val="00DA4563"/>
    <w:rsid w:val="00DA5EF2"/>
    <w:rsid w:val="00DB0FD4"/>
    <w:rsid w:val="00DB4CBB"/>
    <w:rsid w:val="00DB5CE2"/>
    <w:rsid w:val="00DC0904"/>
    <w:rsid w:val="00DC3A7E"/>
    <w:rsid w:val="00DC766B"/>
    <w:rsid w:val="00DD4480"/>
    <w:rsid w:val="00DE2161"/>
    <w:rsid w:val="00DE5FA2"/>
    <w:rsid w:val="00DE6ED0"/>
    <w:rsid w:val="00DF31A4"/>
    <w:rsid w:val="00E06D0A"/>
    <w:rsid w:val="00E14235"/>
    <w:rsid w:val="00E30649"/>
    <w:rsid w:val="00E312F0"/>
    <w:rsid w:val="00E344BE"/>
    <w:rsid w:val="00E346FF"/>
    <w:rsid w:val="00E40082"/>
    <w:rsid w:val="00E45369"/>
    <w:rsid w:val="00E51EA4"/>
    <w:rsid w:val="00E53BFD"/>
    <w:rsid w:val="00E602A8"/>
    <w:rsid w:val="00E64894"/>
    <w:rsid w:val="00E83254"/>
    <w:rsid w:val="00E839B6"/>
    <w:rsid w:val="00EA0CD1"/>
    <w:rsid w:val="00EA0DE5"/>
    <w:rsid w:val="00EA6F5B"/>
    <w:rsid w:val="00EB5DDD"/>
    <w:rsid w:val="00EC7E9D"/>
    <w:rsid w:val="00ED5A92"/>
    <w:rsid w:val="00EE6DF1"/>
    <w:rsid w:val="00EF253A"/>
    <w:rsid w:val="00EF3C63"/>
    <w:rsid w:val="00EF6051"/>
    <w:rsid w:val="00F04037"/>
    <w:rsid w:val="00F060A4"/>
    <w:rsid w:val="00F06915"/>
    <w:rsid w:val="00F111D2"/>
    <w:rsid w:val="00F11DFB"/>
    <w:rsid w:val="00F167AF"/>
    <w:rsid w:val="00F27B69"/>
    <w:rsid w:val="00F342CE"/>
    <w:rsid w:val="00F3637C"/>
    <w:rsid w:val="00F36CB6"/>
    <w:rsid w:val="00F415EC"/>
    <w:rsid w:val="00F461C3"/>
    <w:rsid w:val="00F508B5"/>
    <w:rsid w:val="00F52FE9"/>
    <w:rsid w:val="00F5599E"/>
    <w:rsid w:val="00F55C09"/>
    <w:rsid w:val="00F6556B"/>
    <w:rsid w:val="00F72AD1"/>
    <w:rsid w:val="00F77F01"/>
    <w:rsid w:val="00F86A33"/>
    <w:rsid w:val="00F94CBB"/>
    <w:rsid w:val="00F95153"/>
    <w:rsid w:val="00FA68E3"/>
    <w:rsid w:val="00FB0EBF"/>
    <w:rsid w:val="00FB62FF"/>
    <w:rsid w:val="00FC1A10"/>
    <w:rsid w:val="00FF045E"/>
    <w:rsid w:val="00FF17FF"/>
    <w:rsid w:val="00FF5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0D0874"/>
  <w15:chartTrackingRefBased/>
  <w15:docId w15:val="{5589A6E8-2927-49BA-8124-4A905BCF4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ajorBidi"/>
        <w:color w:val="000000" w:themeColor="text1"/>
        <w:sz w:val="24"/>
        <w:szCs w:val="3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682F"/>
    <w:pPr>
      <w:jc w:val="both"/>
    </w:p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0606A2"/>
    <w:pPr>
      <w:keepNext/>
      <w:keepLines/>
      <w:widowControl w:val="0"/>
      <w:numPr>
        <w:numId w:val="1"/>
      </w:numPr>
      <w:spacing w:before="240" w:after="0" w:line="240" w:lineRule="auto"/>
      <w:jc w:val="left"/>
      <w:outlineLvl w:val="0"/>
    </w:pPr>
    <w:rPr>
      <w:rFonts w:eastAsiaTheme="majorEastAsia" w:cs="Arial"/>
      <w:b/>
      <w:sz w:val="28"/>
      <w:szCs w:val="28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FB0EBF"/>
    <w:pPr>
      <w:keepNext/>
      <w:keepLines/>
      <w:widowControl w:val="0"/>
      <w:numPr>
        <w:ilvl w:val="1"/>
        <w:numId w:val="1"/>
      </w:numPr>
      <w:spacing w:before="40" w:after="0" w:line="360" w:lineRule="auto"/>
      <w:contextualSpacing/>
      <w:outlineLvl w:val="1"/>
    </w:pPr>
    <w:rPr>
      <w:rFonts w:eastAsiaTheme="majorEastAsia" w:cs="Arial"/>
      <w:b/>
      <w:bCs/>
      <w:szCs w:val="24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F94CBB"/>
    <w:pPr>
      <w:keepNext/>
      <w:keepLines/>
      <w:widowControl w:val="0"/>
      <w:numPr>
        <w:ilvl w:val="2"/>
        <w:numId w:val="1"/>
      </w:numPr>
      <w:spacing w:before="40" w:after="0" w:line="360" w:lineRule="auto"/>
      <w:ind w:left="708"/>
      <w:jc w:val="left"/>
      <w:outlineLvl w:val="2"/>
    </w:pPr>
    <w:rPr>
      <w:rFonts w:eastAsiaTheme="majorEastAsia"/>
      <w:b/>
      <w:szCs w:val="24"/>
      <w:lang w:eastAsia="pt-BR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9B0566"/>
    <w:pPr>
      <w:keepNext/>
      <w:keepLines/>
      <w:spacing w:before="40" w:after="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606A2"/>
    <w:rPr>
      <w:rFonts w:eastAsiaTheme="majorEastAsia" w:cs="Arial"/>
      <w:b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B0EBF"/>
    <w:rPr>
      <w:rFonts w:eastAsiaTheme="majorEastAsia" w:cs="Arial"/>
      <w:b/>
      <w:bCs/>
      <w:szCs w:val="24"/>
    </w:rPr>
  </w:style>
  <w:style w:type="paragraph" w:styleId="PargrafodaLista">
    <w:name w:val="List Paragraph"/>
    <w:basedOn w:val="Normal"/>
    <w:uiPriority w:val="34"/>
    <w:qFormat/>
    <w:rsid w:val="00F6556B"/>
    <w:pPr>
      <w:widowControl w:val="0"/>
      <w:spacing w:after="0" w:line="240" w:lineRule="auto"/>
      <w:ind w:left="720"/>
      <w:contextualSpacing/>
      <w:jc w:val="left"/>
    </w:pPr>
    <w:rPr>
      <w:rFonts w:eastAsia="Arial" w:cs="Arial"/>
      <w:color w:val="auto"/>
      <w:sz w:val="22"/>
      <w:szCs w:val="22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F94CBB"/>
    <w:rPr>
      <w:rFonts w:eastAsiaTheme="majorEastAsia"/>
      <w:b/>
      <w:szCs w:val="24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9B0566"/>
    <w:rPr>
      <w:rFonts w:asciiTheme="majorHAnsi" w:eastAsiaTheme="majorEastAsia" w:hAnsiTheme="majorHAnsi"/>
      <w:i/>
      <w:iCs/>
      <w:color w:val="2F5496" w:themeColor="accent1" w:themeShade="BF"/>
    </w:rPr>
  </w:style>
  <w:style w:type="paragraph" w:styleId="SemEspaamento">
    <w:name w:val="No Spacing"/>
    <w:uiPriority w:val="1"/>
    <w:qFormat/>
    <w:rsid w:val="00231273"/>
    <w:pPr>
      <w:spacing w:after="0" w:line="240" w:lineRule="auto"/>
      <w:jc w:val="both"/>
    </w:pPr>
  </w:style>
  <w:style w:type="paragraph" w:styleId="Cabealho">
    <w:name w:val="header"/>
    <w:basedOn w:val="Normal"/>
    <w:link w:val="CabealhoChar"/>
    <w:uiPriority w:val="99"/>
    <w:unhideWhenUsed/>
    <w:rsid w:val="005C23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C233B"/>
  </w:style>
  <w:style w:type="paragraph" w:styleId="Rodap">
    <w:name w:val="footer"/>
    <w:basedOn w:val="Normal"/>
    <w:link w:val="RodapChar"/>
    <w:uiPriority w:val="99"/>
    <w:unhideWhenUsed/>
    <w:rsid w:val="005C23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C233B"/>
  </w:style>
  <w:style w:type="table" w:styleId="Tabelacomgrade">
    <w:name w:val="Table Grid"/>
    <w:basedOn w:val="Tabelanormal"/>
    <w:uiPriority w:val="39"/>
    <w:rsid w:val="006034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1Clara">
    <w:name w:val="Grid Table 1 Light"/>
    <w:basedOn w:val="Tabelanormal"/>
    <w:uiPriority w:val="46"/>
    <w:rsid w:val="006034D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TextNormal">
    <w:name w:val="Table Text Normal"/>
    <w:basedOn w:val="Normal"/>
    <w:next w:val="Normal"/>
    <w:rsid w:val="00E51EA4"/>
    <w:pPr>
      <w:spacing w:before="20" w:after="20" w:line="240" w:lineRule="auto"/>
      <w:ind w:left="270" w:right="270"/>
      <w:jc w:val="left"/>
    </w:pPr>
    <w:rPr>
      <w:rFonts w:ascii="Times New Roman" w:eastAsia="Times New Roman" w:hAnsi="Times New Roman" w:cs="Times New Roman"/>
      <w:color w:val="auto"/>
      <w:sz w:val="18"/>
      <w:szCs w:val="18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8969E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8969E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8969E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8969E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969E0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969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969E0"/>
    <w:rPr>
      <w:rFonts w:ascii="Segoe UI" w:hAnsi="Segoe UI" w:cs="Segoe UI"/>
      <w:sz w:val="18"/>
      <w:szCs w:val="18"/>
    </w:rPr>
  </w:style>
  <w:style w:type="paragraph" w:styleId="Reviso">
    <w:name w:val="Revision"/>
    <w:hidden/>
    <w:uiPriority w:val="99"/>
    <w:semiHidden/>
    <w:rsid w:val="009A26FB"/>
    <w:pPr>
      <w:spacing w:after="0" w:line="240" w:lineRule="auto"/>
    </w:pPr>
  </w:style>
  <w:style w:type="paragraph" w:styleId="CabealhodoSumrio">
    <w:name w:val="TOC Heading"/>
    <w:basedOn w:val="Ttulo1"/>
    <w:next w:val="Normal"/>
    <w:uiPriority w:val="39"/>
    <w:unhideWhenUsed/>
    <w:qFormat/>
    <w:rsid w:val="00333BB5"/>
    <w:pPr>
      <w:widowControl/>
      <w:numPr>
        <w:numId w:val="0"/>
      </w:numPr>
      <w:spacing w:line="259" w:lineRule="auto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33BB5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333BB5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333BB5"/>
    <w:pPr>
      <w:spacing w:after="100"/>
      <w:ind w:left="480"/>
    </w:pPr>
  </w:style>
  <w:style w:type="paragraph" w:styleId="Sumrio4">
    <w:name w:val="toc 4"/>
    <w:basedOn w:val="Normal"/>
    <w:next w:val="Normal"/>
    <w:autoRedefine/>
    <w:uiPriority w:val="39"/>
    <w:unhideWhenUsed/>
    <w:rsid w:val="00333BB5"/>
    <w:pPr>
      <w:spacing w:after="100"/>
      <w:ind w:left="66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333BB5"/>
    <w:pPr>
      <w:spacing w:after="100"/>
      <w:ind w:left="88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333BB5"/>
    <w:pPr>
      <w:spacing w:after="100"/>
      <w:ind w:left="110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333BB5"/>
    <w:pPr>
      <w:spacing w:after="100"/>
      <w:ind w:left="132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333BB5"/>
    <w:pPr>
      <w:spacing w:after="100"/>
      <w:ind w:left="154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333BB5"/>
    <w:pPr>
      <w:spacing w:after="100"/>
      <w:ind w:left="176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character" w:styleId="Hyperlink">
    <w:name w:val="Hyperlink"/>
    <w:basedOn w:val="Fontepargpadro"/>
    <w:uiPriority w:val="99"/>
    <w:unhideWhenUsed/>
    <w:rsid w:val="00333BB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33B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39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microsoft.com/office/2011/relationships/people" Target="people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64E1E9-CBA9-471C-95BB-9DD5FDDCB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3825</TotalTime>
  <Pages>140</Pages>
  <Words>19756</Words>
  <Characters>106687</Characters>
  <Application>Microsoft Office Word</Application>
  <DocSecurity>0</DocSecurity>
  <Lines>889</Lines>
  <Paragraphs>252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Everton</dc:creator>
  <cp:keywords/>
  <dc:description/>
  <cp:lastModifiedBy>everton schuster</cp:lastModifiedBy>
  <cp:revision>230</cp:revision>
  <dcterms:created xsi:type="dcterms:W3CDTF">2020-03-11T00:33:00Z</dcterms:created>
  <dcterms:modified xsi:type="dcterms:W3CDTF">2020-11-27T02:25:00Z</dcterms:modified>
</cp:coreProperties>
</file>